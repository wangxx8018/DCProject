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97DC85" w14:textId="77777777" w:rsidR="00C659B1" w:rsidRDefault="00C659B1" w:rsidP="00644B21">
      <w:r>
        <w:rPr>
          <w:rFonts w:hint="eastAsia"/>
        </w:rPr>
        <w:t xml:space="preserve"> </w:t>
      </w:r>
      <w:r>
        <w:t xml:space="preserve">                  </w:t>
      </w:r>
      <w:r>
        <w:rPr>
          <w:rFonts w:hint="eastAsia"/>
        </w:rPr>
        <w:t>数据中心网络关键技术项目研究进展报告</w:t>
      </w:r>
    </w:p>
    <w:p w14:paraId="20F39F8D" w14:textId="77777777" w:rsidR="00644B21" w:rsidRDefault="00644B21" w:rsidP="00644B21">
      <w:r>
        <w:t>一、数据中心网络流量特征</w:t>
      </w:r>
    </w:p>
    <w:p w14:paraId="3D3CB7C5" w14:textId="77777777" w:rsidR="00644B21" w:rsidRDefault="00644B21" w:rsidP="00E53DC3">
      <w:pPr>
        <w:ind w:firstLine="420"/>
      </w:pPr>
      <w:r>
        <w:rPr>
          <w:rFonts w:hint="eastAsia"/>
        </w:rPr>
        <w:t>1</w:t>
      </w:r>
      <w:r>
        <w:t xml:space="preserve">.1 </w:t>
      </w:r>
      <w:r>
        <w:rPr>
          <w:rFonts w:hint="eastAsia"/>
        </w:rPr>
        <w:t>细粒度的数据中心网络流量特征</w:t>
      </w:r>
    </w:p>
    <w:p w14:paraId="5D62C859" w14:textId="012CFB32" w:rsidR="00565853" w:rsidRDefault="00644B21" w:rsidP="000E7DCB">
      <w:pPr>
        <w:ind w:firstLineChars="200" w:firstLine="420"/>
      </w:pPr>
      <w:r>
        <w:rPr>
          <w:rFonts w:hint="eastAsia"/>
        </w:rPr>
        <w:t>分析了</w:t>
      </w:r>
      <w:r>
        <w:rPr>
          <w:rFonts w:hint="eastAsia"/>
        </w:rPr>
        <w:t>w</w:t>
      </w:r>
      <w:r w:rsidR="00FE79F8">
        <w:rPr>
          <w:rFonts w:hint="eastAsia"/>
        </w:rPr>
        <w:t>e</w:t>
      </w:r>
      <w:r w:rsidR="00FE79F8">
        <w:t>b</w:t>
      </w:r>
      <w:r w:rsidR="00FE79F8">
        <w:t>、</w:t>
      </w:r>
      <w:r w:rsidR="00FE79F8">
        <w:rPr>
          <w:rFonts w:hint="eastAsia"/>
        </w:rPr>
        <w:t>Ca</w:t>
      </w:r>
      <w:r w:rsidR="00FE79F8">
        <w:t>che</w:t>
      </w:r>
      <w:r w:rsidR="00FE79F8">
        <w:t>、</w:t>
      </w:r>
      <w:r w:rsidR="00FE79F8">
        <w:rPr>
          <w:rFonts w:hint="eastAsia"/>
        </w:rPr>
        <w:t>H</w:t>
      </w:r>
      <w:r w:rsidR="00FE79F8">
        <w:t>adoop</w:t>
      </w:r>
      <w:r w:rsidR="00FE79F8">
        <w:rPr>
          <w:rFonts w:hint="eastAsia"/>
        </w:rPr>
        <w:t>三种业务</w:t>
      </w:r>
      <w:r>
        <w:rPr>
          <w:rFonts w:hint="eastAsia"/>
        </w:rPr>
        <w:t>的流量特征。在</w:t>
      </w:r>
      <w:r w:rsidR="00FE79F8">
        <w:rPr>
          <w:rFonts w:hint="eastAsia"/>
        </w:rPr>
        <w:t>测试的过程中，</w:t>
      </w:r>
      <w:r w:rsidR="00B22C5F">
        <w:rPr>
          <w:rFonts w:hint="eastAsia"/>
        </w:rPr>
        <w:t>数据中心使用的是传统的接入层、汇聚层和核心层的三层结构，每一个服务器都通过</w:t>
      </w:r>
      <w:r w:rsidR="00B22C5F">
        <w:rPr>
          <w:rFonts w:hint="eastAsia"/>
        </w:rPr>
        <w:t>10</w:t>
      </w:r>
      <w:r w:rsidR="00B22C5F">
        <w:t>G</w:t>
      </w:r>
      <w:r w:rsidR="00B22C5F">
        <w:rPr>
          <w:rFonts w:hint="eastAsia"/>
        </w:rPr>
        <w:t>bps</w:t>
      </w:r>
      <w:r w:rsidR="00B22C5F">
        <w:rPr>
          <w:rFonts w:hint="eastAsia"/>
        </w:rPr>
        <w:t>的以太网链路与其</w:t>
      </w:r>
      <w:r w:rsidR="00CB3C56">
        <w:rPr>
          <w:rFonts w:hint="eastAsia"/>
        </w:rPr>
        <w:t>所在</w:t>
      </w:r>
      <w:r w:rsidR="00CB3C56">
        <w:rPr>
          <w:rFonts w:hint="eastAsia"/>
        </w:rPr>
        <w:t>r</w:t>
      </w:r>
      <w:r w:rsidR="00CB3C56">
        <w:t>ack</w:t>
      </w:r>
      <w:r w:rsidR="00B22C5F">
        <w:rPr>
          <w:rFonts w:hint="eastAsia"/>
        </w:rPr>
        <w:t>上方的</w:t>
      </w:r>
      <w:r w:rsidR="00B22C5F">
        <w:rPr>
          <w:rFonts w:hint="eastAsia"/>
        </w:rPr>
        <w:t>Tor</w:t>
      </w:r>
      <w:r w:rsidR="00B22C5F">
        <w:t>-switch</w:t>
      </w:r>
      <w:r w:rsidR="00B22C5F">
        <w:rPr>
          <w:rFonts w:hint="eastAsia"/>
        </w:rPr>
        <w:t>相连接，每一个</w:t>
      </w:r>
      <w:r w:rsidR="00B22C5F">
        <w:rPr>
          <w:rFonts w:hint="eastAsia"/>
        </w:rPr>
        <w:t>Tor</w:t>
      </w:r>
      <w:r w:rsidR="00B22C5F">
        <w:t>-switch</w:t>
      </w:r>
      <w:r w:rsidR="00B22C5F">
        <w:rPr>
          <w:rFonts w:hint="eastAsia"/>
        </w:rPr>
        <w:t>相应地又与其上方的汇聚层交换机（</w:t>
      </w:r>
      <w:r w:rsidR="00B22C5F">
        <w:t>”</w:t>
      </w:r>
      <w:r w:rsidR="00B22C5F">
        <w:rPr>
          <w:rFonts w:hint="eastAsia"/>
        </w:rPr>
        <w:t>fa</w:t>
      </w:r>
      <w:r w:rsidR="00B22C5F">
        <w:t>bric”</w:t>
      </w:r>
      <w:r w:rsidR="00B22C5F">
        <w:rPr>
          <w:rFonts w:hint="eastAsia"/>
        </w:rPr>
        <w:t>）通过</w:t>
      </w:r>
      <w:r w:rsidR="00B22C5F">
        <w:rPr>
          <w:rFonts w:hint="eastAsia"/>
        </w:rPr>
        <w:t>40</w:t>
      </w:r>
      <w:r w:rsidR="00B22C5F">
        <w:t>Gbps</w:t>
      </w:r>
      <w:r w:rsidR="00B22C5F">
        <w:rPr>
          <w:rFonts w:hint="eastAsia"/>
        </w:rPr>
        <w:t>或</w:t>
      </w:r>
      <w:r w:rsidR="00B22C5F">
        <w:rPr>
          <w:rFonts w:hint="eastAsia"/>
        </w:rPr>
        <w:t>100</w:t>
      </w:r>
      <w:r w:rsidR="00B22C5F">
        <w:t>G</w:t>
      </w:r>
      <w:r w:rsidR="00B22C5F">
        <w:rPr>
          <w:rFonts w:hint="eastAsia"/>
        </w:rPr>
        <w:t>bps</w:t>
      </w:r>
      <w:r w:rsidR="00B22C5F">
        <w:rPr>
          <w:rFonts w:hint="eastAsia"/>
        </w:rPr>
        <w:t>的链路相连接，</w:t>
      </w:r>
      <w:r w:rsidR="008C15E4">
        <w:rPr>
          <w:rFonts w:hint="eastAsia"/>
        </w:rPr>
        <w:t>然后，</w:t>
      </w:r>
      <w:r w:rsidR="00B22C5F">
        <w:rPr>
          <w:rFonts w:hint="eastAsia"/>
        </w:rPr>
        <w:t>汇聚层交换机</w:t>
      </w:r>
      <w:r w:rsidR="008C15E4">
        <w:rPr>
          <w:rFonts w:hint="eastAsia"/>
        </w:rPr>
        <w:t>再与核心层交换机（</w:t>
      </w:r>
      <w:r w:rsidR="008C15E4">
        <w:t>”spines”</w:t>
      </w:r>
      <w:r w:rsidR="008C15E4">
        <w:rPr>
          <w:rFonts w:hint="eastAsia"/>
        </w:rPr>
        <w:t>）相连接，由此构成树状结构。</w:t>
      </w:r>
      <w:r w:rsidR="00005466">
        <w:rPr>
          <w:rFonts w:hint="eastAsia"/>
        </w:rPr>
        <w:t>本实验一共测量了</w:t>
      </w:r>
      <w:r w:rsidR="00005466">
        <w:rPr>
          <w:rFonts w:hint="eastAsia"/>
        </w:rPr>
        <w:t>30</w:t>
      </w:r>
      <w:r w:rsidR="008577CA">
        <w:rPr>
          <w:rFonts w:hint="eastAsia"/>
        </w:rPr>
        <w:t>个</w:t>
      </w:r>
      <w:r w:rsidR="008577CA">
        <w:rPr>
          <w:rFonts w:hint="eastAsia"/>
        </w:rPr>
        <w:t>r</w:t>
      </w:r>
      <w:r w:rsidR="008577CA">
        <w:t>ack</w:t>
      </w:r>
      <w:r w:rsidR="00005466">
        <w:rPr>
          <w:rFonts w:hint="eastAsia"/>
        </w:rPr>
        <w:t>上</w:t>
      </w:r>
      <w:r w:rsidR="00005466">
        <w:t>Tor-switch</w:t>
      </w:r>
      <w:r w:rsidR="00005466">
        <w:rPr>
          <w:rFonts w:hint="eastAsia"/>
        </w:rPr>
        <w:t>层</w:t>
      </w:r>
      <w:r w:rsidR="00016F6F">
        <w:rPr>
          <w:rFonts w:hint="eastAsia"/>
        </w:rPr>
        <w:t>在</w:t>
      </w:r>
      <w:r w:rsidR="00005466">
        <w:rPr>
          <w:rFonts w:hint="eastAsia"/>
        </w:rPr>
        <w:t>24</w:t>
      </w:r>
      <w:r w:rsidR="00005466">
        <w:rPr>
          <w:rFonts w:hint="eastAsia"/>
        </w:rPr>
        <w:t>小时</w:t>
      </w:r>
      <w:r w:rsidR="00016F6F">
        <w:rPr>
          <w:rFonts w:hint="eastAsia"/>
        </w:rPr>
        <w:t>内</w:t>
      </w:r>
      <w:r w:rsidR="00005466">
        <w:rPr>
          <w:rFonts w:hint="eastAsia"/>
        </w:rPr>
        <w:t>的流量数据，每个业务各占其中</w:t>
      </w:r>
      <w:r w:rsidR="00005466">
        <w:rPr>
          <w:rFonts w:hint="eastAsia"/>
        </w:rPr>
        <w:t>10</w:t>
      </w:r>
      <w:r w:rsidR="00295A49">
        <w:rPr>
          <w:rFonts w:hint="eastAsia"/>
        </w:rPr>
        <w:t>个</w:t>
      </w:r>
      <w:r w:rsidR="00295A49">
        <w:rPr>
          <w:rFonts w:hint="eastAsia"/>
        </w:rPr>
        <w:t>r</w:t>
      </w:r>
      <w:r w:rsidR="00295A49">
        <w:t>ack</w:t>
      </w:r>
      <w:r w:rsidR="00005466">
        <w:rPr>
          <w:rFonts w:hint="eastAsia"/>
        </w:rPr>
        <w:t>，并且每个</w:t>
      </w:r>
      <w:r w:rsidR="00AD02E9">
        <w:rPr>
          <w:rFonts w:hint="eastAsia"/>
        </w:rPr>
        <w:t>r</w:t>
      </w:r>
      <w:r w:rsidR="00AD02E9">
        <w:t>ack</w:t>
      </w:r>
      <w:r w:rsidR="00005466">
        <w:rPr>
          <w:rFonts w:hint="eastAsia"/>
        </w:rPr>
        <w:t>上</w:t>
      </w:r>
      <w:r w:rsidR="00AD02E9">
        <w:rPr>
          <w:rFonts w:hint="eastAsia"/>
        </w:rPr>
        <w:t>的所有服务器</w:t>
      </w:r>
      <w:r w:rsidR="00005466">
        <w:rPr>
          <w:rFonts w:hint="eastAsia"/>
        </w:rPr>
        <w:t>都</w:t>
      </w:r>
      <w:r w:rsidR="005F6AB5">
        <w:rPr>
          <w:rFonts w:hint="eastAsia"/>
        </w:rPr>
        <w:t>只</w:t>
      </w:r>
      <w:r w:rsidR="00005466">
        <w:rPr>
          <w:rFonts w:hint="eastAsia"/>
        </w:rPr>
        <w:t>运行</w:t>
      </w:r>
      <w:r w:rsidR="00F32DDF">
        <w:rPr>
          <w:rFonts w:hint="eastAsia"/>
        </w:rPr>
        <w:t>同</w:t>
      </w:r>
      <w:r w:rsidR="00005466">
        <w:rPr>
          <w:rFonts w:hint="eastAsia"/>
        </w:rPr>
        <w:t>一</w:t>
      </w:r>
      <w:r w:rsidR="007B5CA9">
        <w:rPr>
          <w:rFonts w:hint="eastAsia"/>
        </w:rPr>
        <w:t>种</w:t>
      </w:r>
      <w:r w:rsidR="00005466">
        <w:rPr>
          <w:rFonts w:hint="eastAsia"/>
        </w:rPr>
        <w:t>业务，以确保采集到的数据能够代表相应业务的流量特征。实验</w:t>
      </w:r>
      <w:r w:rsidR="0018433D">
        <w:rPr>
          <w:rFonts w:hint="eastAsia"/>
        </w:rPr>
        <w:t>取样</w:t>
      </w:r>
      <w:r w:rsidR="00005466">
        <w:rPr>
          <w:rFonts w:hint="eastAsia"/>
        </w:rPr>
        <w:t>的是</w:t>
      </w:r>
      <w:r w:rsidR="0018433D">
        <w:rPr>
          <w:rFonts w:hint="eastAsia"/>
        </w:rPr>
        <w:t>所有</w:t>
      </w:r>
      <w:r w:rsidR="00A02A2F">
        <w:rPr>
          <w:rFonts w:hint="eastAsia"/>
        </w:rPr>
        <w:t>r</w:t>
      </w:r>
      <w:r w:rsidR="00A02A2F">
        <w:t>ack</w:t>
      </w:r>
      <w:r w:rsidR="00005466">
        <w:rPr>
          <w:rFonts w:hint="eastAsia"/>
        </w:rPr>
        <w:t>上</w:t>
      </w:r>
      <w:r w:rsidR="0018433D">
        <w:rPr>
          <w:rFonts w:hint="eastAsia"/>
        </w:rPr>
        <w:t>的</w:t>
      </w:r>
      <w:r w:rsidR="00005466">
        <w:t>Tor-switch</w:t>
      </w:r>
      <w:r w:rsidR="0018433D">
        <w:rPr>
          <w:rFonts w:hint="eastAsia"/>
        </w:rPr>
        <w:t>连接的</w:t>
      </w:r>
      <w:r w:rsidR="00005466">
        <w:rPr>
          <w:rFonts w:hint="eastAsia"/>
        </w:rPr>
        <w:t>任意一个服务器端口的数据，每个小时任取其中的两分钟的数据进行</w:t>
      </w:r>
      <w:r w:rsidR="00087C5C">
        <w:rPr>
          <w:rFonts w:hint="eastAsia"/>
        </w:rPr>
        <w:t>记录，</w:t>
      </w:r>
      <w:r w:rsidR="003C0A7B">
        <w:rPr>
          <w:rFonts w:hint="eastAsia"/>
        </w:rPr>
        <w:t>通过一个月的采集得到了</w:t>
      </w:r>
      <w:r w:rsidR="003C0A7B">
        <w:rPr>
          <w:rFonts w:hint="eastAsia"/>
        </w:rPr>
        <w:t>720</w:t>
      </w:r>
      <w:r w:rsidR="003C0A7B">
        <w:rPr>
          <w:rFonts w:hint="eastAsia"/>
        </w:rPr>
        <w:t>个这样的记录</w:t>
      </w:r>
      <w:r w:rsidR="00087C5C">
        <w:rPr>
          <w:rFonts w:hint="eastAsia"/>
        </w:rPr>
        <w:t>。</w:t>
      </w:r>
    </w:p>
    <w:p w14:paraId="31ACD89F" w14:textId="77777777" w:rsidR="00674E6E" w:rsidRDefault="00674E6E" w:rsidP="00644B21">
      <w:pPr>
        <w:ind w:firstLine="420"/>
      </w:pPr>
      <w:r>
        <w:t>1.1</w:t>
      </w:r>
      <w:r w:rsidR="00644B21">
        <w:rPr>
          <w:rFonts w:hint="eastAsia"/>
        </w:rPr>
        <w:t>.</w:t>
      </w:r>
      <w:r w:rsidR="00644B21">
        <w:t>1</w:t>
      </w:r>
      <w:r>
        <w:t xml:space="preserve"> </w:t>
      </w:r>
      <w:r w:rsidR="00644B21">
        <w:rPr>
          <w:rFonts w:hint="eastAsia"/>
        </w:rPr>
        <w:t>细粒度的流量分布特征</w:t>
      </w:r>
    </w:p>
    <w:p w14:paraId="4EFF20E1" w14:textId="5ACBA23C" w:rsidR="00087C5C" w:rsidRDefault="00087C5C" w:rsidP="00087C5C">
      <w:pPr>
        <w:ind w:firstLineChars="200" w:firstLine="420"/>
      </w:pPr>
      <w:r>
        <w:rPr>
          <w:rFonts w:hint="eastAsia"/>
        </w:rPr>
        <w:t>先对测量的数据以</w:t>
      </w:r>
      <w:r>
        <w:rPr>
          <w:rFonts w:hint="eastAsia"/>
        </w:rPr>
        <w:t>25</w:t>
      </w:r>
      <w:r w:rsidRPr="00087C5C">
        <w:rPr>
          <w:rFonts w:hint="eastAsia"/>
        </w:rPr>
        <w:t>µ</w:t>
      </w:r>
      <w:r>
        <w:t>s</w:t>
      </w:r>
      <w:r>
        <w:rPr>
          <w:rFonts w:hint="eastAsia"/>
        </w:rPr>
        <w:t>的时间间隔进行采样，如果在采样间隔里链路的利用率超过了</w:t>
      </w:r>
      <w:r>
        <w:rPr>
          <w:rFonts w:hint="eastAsia"/>
        </w:rPr>
        <w:t>50%</w:t>
      </w:r>
      <w:r>
        <w:rPr>
          <w:rFonts w:hint="eastAsia"/>
        </w:rPr>
        <w:t>则我们称其在该时间间隔为</w:t>
      </w:r>
      <w:r>
        <w:rPr>
          <w:rFonts w:hint="eastAsia"/>
        </w:rPr>
        <w:t>Hot</w:t>
      </w:r>
      <w:r>
        <w:rPr>
          <w:rFonts w:hint="eastAsia"/>
        </w:rPr>
        <w:t>状态，如果一个链路在连续的采样间隔中出现了不间断的</w:t>
      </w:r>
      <w:r>
        <w:rPr>
          <w:rFonts w:hint="eastAsia"/>
        </w:rPr>
        <w:t>Hot</w:t>
      </w:r>
      <w:r>
        <w:rPr>
          <w:rFonts w:hint="eastAsia"/>
        </w:rPr>
        <w:t>状态则我们称其为一次</w:t>
      </w:r>
      <w:r>
        <w:rPr>
          <w:rFonts w:hint="eastAsia"/>
        </w:rPr>
        <w:t>b</w:t>
      </w:r>
      <w:r>
        <w:t>urst</w:t>
      </w:r>
      <w:r>
        <w:t>。</w:t>
      </w:r>
      <w:r>
        <w:rPr>
          <w:rFonts w:hint="eastAsia"/>
        </w:rPr>
        <w:t>以下是关于</w:t>
      </w:r>
      <w:r>
        <w:t>Web</w:t>
      </w:r>
      <w:r>
        <w:t>、</w:t>
      </w:r>
      <w:r>
        <w:rPr>
          <w:rFonts w:hint="eastAsia"/>
        </w:rPr>
        <w:t>C</w:t>
      </w:r>
      <w:r>
        <w:t>ache</w:t>
      </w:r>
      <w:r>
        <w:t>、</w:t>
      </w:r>
      <w:r>
        <w:rPr>
          <w:rFonts w:hint="eastAsia"/>
        </w:rPr>
        <w:t>H</w:t>
      </w:r>
      <w:r>
        <w:t>adoop</w:t>
      </w:r>
      <w:r>
        <w:rPr>
          <w:rFonts w:hint="eastAsia"/>
        </w:rPr>
        <w:t>三种业务</w:t>
      </w:r>
      <w:r>
        <w:rPr>
          <w:rFonts w:hint="eastAsia"/>
        </w:rPr>
        <w:t>bur</w:t>
      </w:r>
      <w:r>
        <w:t>st</w:t>
      </w:r>
      <w:r>
        <w:rPr>
          <w:rFonts w:hint="eastAsia"/>
        </w:rPr>
        <w:t>的持续时间长度的</w:t>
      </w:r>
      <w:r>
        <w:rPr>
          <w:rFonts w:hint="eastAsia"/>
        </w:rPr>
        <w:t>C</w:t>
      </w:r>
      <w:r>
        <w:t>DF</w:t>
      </w:r>
      <w:r>
        <w:rPr>
          <w:rFonts w:hint="eastAsia"/>
        </w:rPr>
        <w:t>曲线</w:t>
      </w:r>
      <w:r w:rsidR="00980A8F">
        <w:rPr>
          <w:rFonts w:hint="eastAsia"/>
        </w:rPr>
        <w:t>，如</w:t>
      </w:r>
      <w:r w:rsidR="00563D81">
        <w:rPr>
          <w:rFonts w:hint="eastAsia"/>
        </w:rPr>
        <w:t>图</w:t>
      </w:r>
      <w:r w:rsidR="00674E6E">
        <w:t>1</w:t>
      </w:r>
      <w:r w:rsidR="00980A8F">
        <w:rPr>
          <w:rFonts w:hint="eastAsia"/>
        </w:rPr>
        <w:t>所示</w:t>
      </w:r>
      <w:r>
        <w:rPr>
          <w:rFonts w:hint="eastAsia"/>
        </w:rPr>
        <w:t>：</w:t>
      </w:r>
    </w:p>
    <w:p w14:paraId="2C9D3EC4" w14:textId="77777777" w:rsidR="00674E6E" w:rsidRDefault="00087C5C" w:rsidP="00563D81">
      <w:pPr>
        <w:ind w:firstLineChars="200" w:firstLine="420"/>
        <w:jc w:val="center"/>
      </w:pPr>
      <w:r>
        <w:rPr>
          <w:noProof/>
        </w:rPr>
        <w:drawing>
          <wp:inline distT="0" distB="0" distL="0" distR="0" wp14:anchorId="29717ABD" wp14:editId="017E803A">
            <wp:extent cx="3697794" cy="2283107"/>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31253" cy="2303766"/>
                    </a:xfrm>
                    <a:prstGeom prst="rect">
                      <a:avLst/>
                    </a:prstGeom>
                  </pic:spPr>
                </pic:pic>
              </a:graphicData>
            </a:graphic>
          </wp:inline>
        </w:drawing>
      </w:r>
    </w:p>
    <w:p w14:paraId="277DB5AE" w14:textId="77777777" w:rsidR="00980A8F" w:rsidRDefault="00563D81" w:rsidP="00563D81">
      <w:pPr>
        <w:ind w:firstLineChars="200" w:firstLine="420"/>
        <w:jc w:val="center"/>
      </w:pPr>
      <w:r>
        <w:rPr>
          <w:rFonts w:hint="eastAsia"/>
        </w:rPr>
        <w:t>图</w:t>
      </w:r>
      <w:r>
        <w:rPr>
          <w:rFonts w:hint="eastAsia"/>
        </w:rPr>
        <w:t>1</w:t>
      </w:r>
      <w:r w:rsidR="00674E6E">
        <w:t xml:space="preserve"> </w:t>
      </w:r>
      <w:r>
        <w:rPr>
          <w:rFonts w:hint="eastAsia"/>
        </w:rPr>
        <w:t>.</w:t>
      </w:r>
      <w:r>
        <w:rPr>
          <w:rFonts w:hint="eastAsia"/>
        </w:rPr>
        <w:t>突发的持续时间分布</w:t>
      </w:r>
    </w:p>
    <w:p w14:paraId="1CAF8AD6" w14:textId="30FDEF08" w:rsidR="004C23C8" w:rsidRDefault="004C23C8" w:rsidP="00087C5C">
      <w:pPr>
        <w:ind w:firstLineChars="200" w:firstLine="420"/>
      </w:pPr>
      <w:r>
        <w:rPr>
          <w:rFonts w:hint="eastAsia"/>
        </w:rPr>
        <w:t>由</w:t>
      </w:r>
      <w:r w:rsidR="00554087">
        <w:rPr>
          <w:rFonts w:hint="eastAsia"/>
        </w:rPr>
        <w:t>持续时间的</w:t>
      </w:r>
      <w:r>
        <w:rPr>
          <w:rFonts w:hint="eastAsia"/>
        </w:rPr>
        <w:t>C</w:t>
      </w:r>
      <w:r>
        <w:t>DF</w:t>
      </w:r>
      <w:r>
        <w:rPr>
          <w:rFonts w:hint="eastAsia"/>
        </w:rPr>
        <w:t>图线可以发现，三种业务超过</w:t>
      </w:r>
      <w:r>
        <w:rPr>
          <w:rFonts w:hint="eastAsia"/>
        </w:rPr>
        <w:t>90%</w:t>
      </w:r>
      <w:r>
        <w:rPr>
          <w:rFonts w:hint="eastAsia"/>
        </w:rPr>
        <w:t>的</w:t>
      </w:r>
      <w:r>
        <w:rPr>
          <w:rFonts w:hint="eastAsia"/>
        </w:rPr>
        <w:t>b</w:t>
      </w:r>
      <w:r>
        <w:t>urst</w:t>
      </w:r>
      <w:r>
        <w:rPr>
          <w:rFonts w:hint="eastAsia"/>
        </w:rPr>
        <w:t>的</w:t>
      </w:r>
      <w:r w:rsidR="005A3ACF">
        <w:rPr>
          <w:rFonts w:hint="eastAsia"/>
        </w:rPr>
        <w:t>持续</w:t>
      </w:r>
      <w:r>
        <w:rPr>
          <w:rFonts w:hint="eastAsia"/>
        </w:rPr>
        <w:t>时间</w:t>
      </w:r>
      <w:r w:rsidR="005A3ACF">
        <w:rPr>
          <w:rFonts w:hint="eastAsia"/>
        </w:rPr>
        <w:t>长度</w:t>
      </w:r>
      <w:r>
        <w:rPr>
          <w:rFonts w:hint="eastAsia"/>
        </w:rPr>
        <w:t>都小于</w:t>
      </w:r>
      <w:r>
        <w:rPr>
          <w:rFonts w:hint="eastAsia"/>
        </w:rPr>
        <w:t>200</w:t>
      </w:r>
      <w:r w:rsidRPr="004C23C8">
        <w:rPr>
          <w:rFonts w:hint="eastAsia"/>
        </w:rPr>
        <w:t>µ</w:t>
      </w:r>
      <w:r>
        <w:rPr>
          <w:rFonts w:hint="eastAsia"/>
        </w:rPr>
        <w:t>s</w:t>
      </w:r>
      <w:r>
        <w:rPr>
          <w:rFonts w:hint="eastAsia"/>
        </w:rPr>
        <w:t>，</w:t>
      </w:r>
      <w:r w:rsidR="00942155">
        <w:rPr>
          <w:rFonts w:hint="eastAsia"/>
        </w:rPr>
        <w:t>而且</w:t>
      </w:r>
      <w:r w:rsidR="00942155">
        <w:rPr>
          <w:rFonts w:hint="eastAsia"/>
        </w:rPr>
        <w:t>Web</w:t>
      </w:r>
      <w:r w:rsidR="00942155">
        <w:rPr>
          <w:rFonts w:hint="eastAsia"/>
        </w:rPr>
        <w:t>业务</w:t>
      </w:r>
      <w:r w:rsidR="00A44795">
        <w:rPr>
          <w:rFonts w:hint="eastAsia"/>
        </w:rPr>
        <w:t>对应</w:t>
      </w:r>
      <w:r w:rsidR="00CB3C56">
        <w:rPr>
          <w:rFonts w:hint="eastAsia"/>
        </w:rPr>
        <w:t>rac</w:t>
      </w:r>
      <w:r w:rsidR="00CB3C56">
        <w:t>k</w:t>
      </w:r>
      <w:r w:rsidR="00310343">
        <w:rPr>
          <w:rFonts w:hint="eastAsia"/>
        </w:rPr>
        <w:t>的测量结果表明</w:t>
      </w:r>
      <w:r w:rsidR="007937F4">
        <w:rPr>
          <w:rFonts w:hint="eastAsia"/>
        </w:rPr>
        <w:t>约</w:t>
      </w:r>
      <w:r w:rsidR="007937F4">
        <w:rPr>
          <w:rFonts w:hint="eastAsia"/>
        </w:rPr>
        <w:t>90%</w:t>
      </w:r>
      <w:r w:rsidR="007937F4">
        <w:rPr>
          <w:rFonts w:hint="eastAsia"/>
        </w:rPr>
        <w:t>的</w:t>
      </w:r>
      <w:r w:rsidR="009B40D8">
        <w:t>burst</w:t>
      </w:r>
      <w:r w:rsidR="0024489D">
        <w:rPr>
          <w:rFonts w:hint="eastAsia"/>
        </w:rPr>
        <w:t>持续</w:t>
      </w:r>
      <w:r w:rsidR="009B40D8">
        <w:rPr>
          <w:rFonts w:hint="eastAsia"/>
        </w:rPr>
        <w:t>时间都要小于</w:t>
      </w:r>
      <w:r w:rsidR="009B40D8">
        <w:rPr>
          <w:rFonts w:hint="eastAsia"/>
        </w:rPr>
        <w:t>50</w:t>
      </w:r>
      <w:r w:rsidR="009B40D8" w:rsidRPr="004C23C8">
        <w:rPr>
          <w:rFonts w:hint="eastAsia"/>
        </w:rPr>
        <w:t>µ</w:t>
      </w:r>
      <w:r w:rsidR="009B40D8">
        <w:rPr>
          <w:rFonts w:hint="eastAsia"/>
        </w:rPr>
        <w:t>s</w:t>
      </w:r>
      <w:r w:rsidR="009B40D8">
        <w:t>，</w:t>
      </w:r>
      <w:r w:rsidR="009B40D8">
        <w:rPr>
          <w:rFonts w:hint="eastAsia"/>
        </w:rPr>
        <w:t>由此可以得出结论</w:t>
      </w:r>
      <w:r w:rsidR="00AC292B">
        <w:rPr>
          <w:rFonts w:hint="eastAsia"/>
        </w:rPr>
        <w:t>：</w:t>
      </w:r>
      <w:r w:rsidR="00AC292B" w:rsidRPr="00554515">
        <w:rPr>
          <w:rFonts w:hint="eastAsia"/>
        </w:rPr>
        <w:t>链路处在高利用率的持续时间长度一般都很短，大概在</w:t>
      </w:r>
      <w:r w:rsidR="00AC292B" w:rsidRPr="00554515">
        <w:rPr>
          <w:rFonts w:hint="eastAsia"/>
        </w:rPr>
        <w:t>200µs</w:t>
      </w:r>
      <w:r w:rsidR="00AC292B" w:rsidRPr="00554515">
        <w:rPr>
          <w:rFonts w:hint="eastAsia"/>
        </w:rPr>
        <w:t>以内。</w:t>
      </w:r>
    </w:p>
    <w:p w14:paraId="156DF72E" w14:textId="77777777" w:rsidR="00AC292B" w:rsidRDefault="00A54C5D" w:rsidP="00087C5C">
      <w:pPr>
        <w:ind w:firstLineChars="200" w:firstLine="420"/>
      </w:pPr>
      <w:r>
        <w:rPr>
          <w:rFonts w:hint="eastAsia"/>
        </w:rPr>
        <w:t>继续以</w:t>
      </w:r>
      <w:r>
        <w:rPr>
          <w:rFonts w:hint="eastAsia"/>
        </w:rPr>
        <w:t>25</w:t>
      </w:r>
      <w:r w:rsidRPr="004C23C8">
        <w:rPr>
          <w:rFonts w:hint="eastAsia"/>
        </w:rPr>
        <w:t>µ</w:t>
      </w:r>
      <w:r>
        <w:rPr>
          <w:rFonts w:hint="eastAsia"/>
        </w:rPr>
        <w:t>s</w:t>
      </w:r>
      <w:r>
        <w:rPr>
          <w:rFonts w:hint="eastAsia"/>
        </w:rPr>
        <w:t>为时间间隔，</w:t>
      </w:r>
      <w:r w:rsidR="00AF0BCE">
        <w:rPr>
          <w:rFonts w:hint="eastAsia"/>
        </w:rPr>
        <w:t>再考虑相邻两个时间间隔</w:t>
      </w:r>
      <w:r w:rsidR="008D2980">
        <w:rPr>
          <w:rFonts w:hint="eastAsia"/>
        </w:rPr>
        <w:t>是否</w:t>
      </w:r>
      <w:r w:rsidR="00AF0BCE">
        <w:rPr>
          <w:rFonts w:hint="eastAsia"/>
        </w:rPr>
        <w:t>出现</w:t>
      </w:r>
      <w:r w:rsidR="00AF0BCE">
        <w:rPr>
          <w:rFonts w:hint="eastAsia"/>
        </w:rPr>
        <w:t>b</w:t>
      </w:r>
      <w:r w:rsidR="00AF0BCE">
        <w:t>urst</w:t>
      </w:r>
      <w:r w:rsidR="00AF0BCE">
        <w:rPr>
          <w:rFonts w:hint="eastAsia"/>
        </w:rPr>
        <w:t>是不是</w:t>
      </w:r>
      <w:r w:rsidR="008D2980">
        <w:rPr>
          <w:rFonts w:hint="eastAsia"/>
        </w:rPr>
        <w:t>会相互影响</w:t>
      </w:r>
      <w:r w:rsidR="00AF0BCE">
        <w:rPr>
          <w:rFonts w:hint="eastAsia"/>
        </w:rPr>
        <w:t>。</w:t>
      </w:r>
    </w:p>
    <w:p w14:paraId="36B06578" w14:textId="77777777" w:rsidR="00AF0BCE" w:rsidRDefault="007230DD" w:rsidP="00087C5C">
      <w:pPr>
        <w:ind w:firstLineChars="200" w:firstLine="420"/>
      </w:pPr>
      <w:r>
        <w:rPr>
          <w:rFonts w:hint="eastAsia"/>
        </w:rPr>
        <w:t>令随机变量</w:t>
      </w:r>
      <m:oMath>
        <m:r>
          <m:rPr>
            <m:sty m:val="p"/>
          </m:rPr>
          <w:rPr>
            <w:rFonts w:ascii="Cambria Math" w:hAnsi="Cambria Math"/>
          </w:rPr>
          <m:t>x</m:t>
        </m:r>
        <m:d>
          <m:dPr>
            <m:ctrlPr>
              <w:rPr>
                <w:rFonts w:ascii="Cambria Math" w:hAnsi="Cambria Math"/>
              </w:rPr>
            </m:ctrlPr>
          </m:dPr>
          <m:e>
            <m:r>
              <w:rPr>
                <w:rFonts w:ascii="Cambria Math" w:hAnsi="Cambria Math" w:hint="eastAsia"/>
              </w:rPr>
              <m:t>t</m:t>
            </m:r>
          </m:e>
        </m:d>
      </m:oMath>
      <w:r w:rsidR="00263C2B">
        <w:rPr>
          <w:rFonts w:hint="eastAsia"/>
        </w:rPr>
        <w:t>来</w:t>
      </w:r>
      <w:r>
        <w:rPr>
          <w:rFonts w:hint="eastAsia"/>
        </w:rPr>
        <w:t>表示在第</w:t>
      </w:r>
      <w:r>
        <w:rPr>
          <w:rFonts w:hint="eastAsia"/>
        </w:rPr>
        <w:t>t</w:t>
      </w:r>
      <w:r>
        <w:rPr>
          <w:rFonts w:hint="eastAsia"/>
        </w:rPr>
        <w:t>个时间间隔内是否出现</w:t>
      </w:r>
      <w:r w:rsidR="00472019">
        <w:t>Hot</w:t>
      </w:r>
      <w:r w:rsidR="00472019">
        <w:rPr>
          <w:rFonts w:hint="eastAsia"/>
        </w:rPr>
        <w:t>状态</w:t>
      </w:r>
      <w:r w:rsidR="00F1539C">
        <w:rPr>
          <w:rFonts w:hint="eastAsia"/>
        </w:rPr>
        <w:t>，</w:t>
      </w:r>
      <m:oMath>
        <m:r>
          <m:rPr>
            <m:sty m:val="p"/>
          </m:rPr>
          <w:rPr>
            <w:rFonts w:ascii="Cambria Math" w:hAnsi="Cambria Math"/>
          </w:rPr>
          <m:t>x</m:t>
        </m:r>
        <m:d>
          <m:dPr>
            <m:ctrlPr>
              <w:rPr>
                <w:rFonts w:ascii="Cambria Math" w:hAnsi="Cambria Math"/>
              </w:rPr>
            </m:ctrlPr>
          </m:dPr>
          <m:e>
            <m:r>
              <w:rPr>
                <w:rFonts w:ascii="Cambria Math" w:hAnsi="Cambria Math" w:hint="eastAsia"/>
              </w:rPr>
              <m:t>t</m:t>
            </m:r>
          </m:e>
        </m:d>
        <m:r>
          <w:rPr>
            <w:rFonts w:ascii="Cambria Math" w:hAnsi="Cambria Math"/>
          </w:rPr>
          <m:t>=1</m:t>
        </m:r>
      </m:oMath>
      <w:r>
        <w:rPr>
          <w:rFonts w:hint="eastAsia"/>
        </w:rPr>
        <w:t>表示第</w:t>
      </w:r>
      <w:r>
        <w:rPr>
          <w:rFonts w:hint="eastAsia"/>
        </w:rPr>
        <w:t>t</w:t>
      </w:r>
      <w:r>
        <w:rPr>
          <w:rFonts w:hint="eastAsia"/>
        </w:rPr>
        <w:t>个时间间隔内出现了</w:t>
      </w:r>
      <w:r>
        <w:t>Hot</w:t>
      </w:r>
      <w:r>
        <w:rPr>
          <w:rFonts w:hint="eastAsia"/>
        </w:rPr>
        <w:t>状态</w:t>
      </w:r>
      <w:r>
        <w:t>，</w:t>
      </w:r>
      <m:oMath>
        <m:r>
          <m:rPr>
            <m:sty m:val="p"/>
          </m:rPr>
          <w:rPr>
            <w:rFonts w:ascii="Cambria Math" w:hAnsi="Cambria Math"/>
          </w:rPr>
          <m:t>x</m:t>
        </m:r>
        <m:d>
          <m:dPr>
            <m:ctrlPr>
              <w:rPr>
                <w:rFonts w:ascii="Cambria Math" w:hAnsi="Cambria Math"/>
              </w:rPr>
            </m:ctrlPr>
          </m:dPr>
          <m:e>
            <m:r>
              <w:rPr>
                <w:rFonts w:ascii="Cambria Math" w:hAnsi="Cambria Math" w:hint="eastAsia"/>
              </w:rPr>
              <m:t>t</m:t>
            </m:r>
          </m:e>
        </m:d>
        <m:r>
          <w:rPr>
            <w:rFonts w:ascii="Cambria Math" w:hAnsi="Cambria Math"/>
          </w:rPr>
          <m:t>=0</m:t>
        </m:r>
      </m:oMath>
      <w:r w:rsidR="00472019">
        <w:rPr>
          <w:rFonts w:hint="eastAsia"/>
        </w:rPr>
        <w:t>表示第</w:t>
      </w:r>
      <w:r w:rsidR="00472019">
        <w:rPr>
          <w:rFonts w:hint="eastAsia"/>
        </w:rPr>
        <w:t>t</w:t>
      </w:r>
      <w:r w:rsidR="00472019">
        <w:rPr>
          <w:rFonts w:hint="eastAsia"/>
        </w:rPr>
        <w:t>个时间间隔内没有出现</w:t>
      </w:r>
      <w:r w:rsidR="00472019">
        <w:rPr>
          <w:rFonts w:hint="eastAsia"/>
        </w:rPr>
        <w:t>Ho</w:t>
      </w:r>
      <w:r w:rsidR="00472019">
        <w:t>t</w:t>
      </w:r>
      <w:r w:rsidR="00472019">
        <w:rPr>
          <w:rFonts w:hint="eastAsia"/>
        </w:rPr>
        <w:t>状态。于是根据测得的结果得到</w:t>
      </w:r>
      <w:r w:rsidR="00A06B7E">
        <w:rPr>
          <w:rFonts w:hint="eastAsia"/>
        </w:rPr>
        <w:t>以下</w:t>
      </w:r>
      <w:r w:rsidR="00472019">
        <w:rPr>
          <w:rFonts w:hint="eastAsia"/>
        </w:rPr>
        <w:t>数据</w:t>
      </w:r>
      <w:r w:rsidR="00A06B7E">
        <w:rPr>
          <w:rFonts w:hint="eastAsia"/>
        </w:rPr>
        <w:t>，如</w:t>
      </w:r>
      <w:r w:rsidR="00563D81">
        <w:rPr>
          <w:rFonts w:hint="eastAsia"/>
        </w:rPr>
        <w:t>图</w:t>
      </w:r>
      <w:r w:rsidR="00A06B7E">
        <w:t>2</w:t>
      </w:r>
      <w:r w:rsidR="00A06B7E">
        <w:rPr>
          <w:rFonts w:hint="eastAsia"/>
        </w:rPr>
        <w:t>所示</w:t>
      </w:r>
      <w:r w:rsidR="00472019">
        <w:rPr>
          <w:rFonts w:hint="eastAsia"/>
        </w:rPr>
        <w:t>：</w:t>
      </w:r>
    </w:p>
    <w:p w14:paraId="28318A8E" w14:textId="77777777" w:rsidR="00A06B7E" w:rsidRDefault="00472019" w:rsidP="00D943CF">
      <w:pPr>
        <w:ind w:firstLineChars="200" w:firstLine="420"/>
        <w:jc w:val="center"/>
        <w:rPr>
          <w:noProof/>
        </w:rPr>
      </w:pPr>
      <w:r>
        <w:rPr>
          <w:noProof/>
        </w:rPr>
        <w:drawing>
          <wp:inline distT="0" distB="0" distL="0" distR="0" wp14:anchorId="5C360462" wp14:editId="1F5316FE">
            <wp:extent cx="3422777" cy="889279"/>
            <wp:effectExtent l="0" t="0" r="635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22777" cy="889279"/>
                    </a:xfrm>
                    <a:prstGeom prst="rect">
                      <a:avLst/>
                    </a:prstGeom>
                  </pic:spPr>
                </pic:pic>
              </a:graphicData>
            </a:graphic>
          </wp:inline>
        </w:drawing>
      </w:r>
    </w:p>
    <w:p w14:paraId="0F9D3AE3" w14:textId="77777777" w:rsidR="00472019" w:rsidRDefault="00563D81" w:rsidP="00D943CF">
      <w:pPr>
        <w:ind w:firstLineChars="200" w:firstLine="420"/>
        <w:jc w:val="center"/>
      </w:pPr>
      <w:r>
        <w:rPr>
          <w:rFonts w:hint="eastAsia"/>
        </w:rPr>
        <w:t>图</w:t>
      </w:r>
      <w:r>
        <w:rPr>
          <w:rFonts w:hint="eastAsia"/>
        </w:rPr>
        <w:t>2</w:t>
      </w:r>
      <w:r>
        <w:t xml:space="preserve"> </w:t>
      </w:r>
      <w:r>
        <w:rPr>
          <w:rFonts w:hint="eastAsia"/>
        </w:rPr>
        <w:t>突发间隔间的相关性</w:t>
      </w:r>
    </w:p>
    <w:p w14:paraId="1DE8CD04" w14:textId="77777777" w:rsidR="00D04643" w:rsidRDefault="006D0C5C" w:rsidP="00D04643">
      <w:pPr>
        <w:ind w:firstLine="420"/>
      </w:pPr>
      <w:r>
        <w:rPr>
          <w:rFonts w:hint="eastAsia"/>
        </w:rPr>
        <w:t>通过</w:t>
      </w:r>
      <w:r w:rsidR="00B2002D">
        <w:rPr>
          <w:rFonts w:hint="eastAsia"/>
        </w:rPr>
        <w:t>表格数据我们可以计算参数</w:t>
      </w:r>
      <w:r w:rsidR="00B2002D">
        <w:rPr>
          <w:rFonts w:hint="eastAsia"/>
        </w:rPr>
        <w:t>r=</w:t>
      </w:r>
      <m:oMath>
        <m:f>
          <m:fPr>
            <m:ctrlPr>
              <w:rPr>
                <w:rFonts w:ascii="Cambria Math" w:hAnsi="Cambria Math"/>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=1</m:t>
                </m:r>
              </m:e>
            </m:d>
          </m:num>
          <m:den>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=0</m:t>
                </m:r>
              </m:e>
            </m:d>
          </m:den>
        </m:f>
      </m:oMath>
      <w:r w:rsidR="00B2002D">
        <w:rPr>
          <w:rFonts w:hint="eastAsia"/>
        </w:rPr>
        <w:t>，如果</w:t>
      </w:r>
      <m:oMath>
        <m:r>
          <m:rPr>
            <m:sty m:val="p"/>
          </m:rPr>
          <w:rPr>
            <w:rFonts w:ascii="Cambria Math" w:hAnsi="Cambria Math" w:hint="eastAsia"/>
          </w:rPr>
          <m:t>r</m:t>
        </m:r>
        <m:r>
          <m:rPr>
            <m:sty m:val="p"/>
          </m:rPr>
          <w:rPr>
            <w:rFonts w:ascii="Cambria Math" w:hAnsi="Cambria Math"/>
          </w:rPr>
          <m:t>≈1</m:t>
        </m:r>
      </m:oMath>
      <w:r w:rsidR="00B2002D">
        <w:rPr>
          <w:rFonts w:hint="eastAsia"/>
        </w:rPr>
        <w:t>则说明相邻两个间隔是否为</w:t>
      </w:r>
      <w:r w:rsidR="00E123A0">
        <w:lastRenderedPageBreak/>
        <w:t>burst</w:t>
      </w:r>
      <w:r w:rsidR="00E123A0">
        <w:rPr>
          <w:rFonts w:hint="eastAsia"/>
        </w:rPr>
        <w:t>状态没有相互影响</w:t>
      </w:r>
      <w:r w:rsidR="00B2002D">
        <w:rPr>
          <w:rFonts w:hint="eastAsia"/>
        </w:rPr>
        <w:t>，若</w:t>
      </w:r>
      <m:oMath>
        <m:r>
          <m:rPr>
            <m:sty m:val="p"/>
          </m:rPr>
          <w:rPr>
            <w:rFonts w:ascii="Cambria Math" w:hAnsi="Cambria Math"/>
          </w:rPr>
          <m:t>r≫1</m:t>
        </m:r>
      </m:oMath>
      <w:r w:rsidR="00B2002D">
        <w:rPr>
          <w:rFonts w:hint="eastAsia"/>
        </w:rPr>
        <w:t>或者</w:t>
      </w:r>
      <m:oMath>
        <m:r>
          <m:rPr>
            <m:sty m:val="p"/>
          </m:rPr>
          <w:rPr>
            <w:rFonts w:ascii="Cambria Math" w:hAnsi="Cambria Math" w:hint="eastAsia"/>
          </w:rPr>
          <m:t>r</m:t>
        </m:r>
        <m:r>
          <m:rPr>
            <m:sty m:val="p"/>
          </m:rPr>
          <w:rPr>
            <w:rFonts w:ascii="Cambria Math" w:hAnsi="Cambria Math"/>
          </w:rPr>
          <m:t>≈0</m:t>
        </m:r>
      </m:oMath>
      <w:r w:rsidR="00B2002D">
        <w:rPr>
          <w:rFonts w:hint="eastAsia"/>
        </w:rPr>
        <w:t>则说明</w:t>
      </w:r>
      <w:r w:rsidR="00D04643">
        <w:rPr>
          <w:rFonts w:hint="eastAsia"/>
        </w:rPr>
        <w:t>相邻两个间隔有联系。计算上述数据可得：</w:t>
      </w:r>
    </w:p>
    <w:p w14:paraId="070DCEED" w14:textId="77777777" w:rsidR="00D04643" w:rsidRPr="00D04643" w:rsidRDefault="00C11401" w:rsidP="00D04643">
      <w:pPr>
        <w:ind w:firstLine="420"/>
      </w:pPr>
      <m:oMathPara>
        <m:oMath>
          <m:sSub>
            <m:sSubPr>
              <m:ctrlPr>
                <w:rPr>
                  <w:rFonts w:ascii="Cambria Math" w:hAnsi="Cambria Math"/>
                </w:rPr>
              </m:ctrlPr>
            </m:sSubPr>
            <m:e>
              <m:r>
                <w:rPr>
                  <w:rFonts w:ascii="Cambria Math" w:hAnsi="Cambria Math"/>
                </w:rPr>
                <m:t>r</m:t>
              </m:r>
            </m:e>
            <m:sub>
              <m:r>
                <w:rPr>
                  <w:rFonts w:ascii="Cambria Math" w:hAnsi="Cambria Math"/>
                </w:rPr>
                <m:t>web</m:t>
              </m:r>
            </m:sub>
          </m:sSub>
          <m:r>
            <w:rPr>
              <w:rFonts w:ascii="Cambria Math" w:hAnsi="Cambria Math"/>
            </w:rPr>
            <m:t>=</m:t>
          </m:r>
          <m:f>
            <m:fPr>
              <m:ctrlPr>
                <w:rPr>
                  <w:rFonts w:ascii="Cambria Math" w:hAnsi="Cambria Math"/>
                  <w:i/>
                </w:rPr>
              </m:ctrlPr>
            </m:fPr>
            <m:num>
              <m:r>
                <w:rPr>
                  <w:rFonts w:ascii="Cambria Math" w:hAnsi="Cambria Math"/>
                </w:rPr>
                <m:t>0.359</m:t>
              </m:r>
            </m:num>
            <m:den>
              <m:r>
                <w:rPr>
                  <w:rFonts w:ascii="Cambria Math" w:hAnsi="Cambria Math"/>
                </w:rPr>
                <m:t>0.003</m:t>
              </m:r>
            </m:den>
          </m:f>
          <m:r>
            <w:rPr>
              <w:rFonts w:ascii="Cambria Math" w:hAnsi="Cambria Math"/>
            </w:rPr>
            <m:t>=119.7</m:t>
          </m:r>
        </m:oMath>
      </m:oMathPara>
    </w:p>
    <w:p w14:paraId="37C7FD9D" w14:textId="77777777" w:rsidR="00D04643" w:rsidRPr="00D04643" w:rsidRDefault="00C11401" w:rsidP="00D04643">
      <w:pPr>
        <w:ind w:firstLine="420"/>
      </w:pPr>
      <m:oMathPara>
        <m:oMath>
          <m:sSub>
            <m:sSubPr>
              <m:ctrlPr>
                <w:rPr>
                  <w:rFonts w:ascii="Cambria Math" w:hAnsi="Cambria Math"/>
                </w:rPr>
              </m:ctrlPr>
            </m:sSubPr>
            <m:e>
              <m:r>
                <w:rPr>
                  <w:rFonts w:ascii="Cambria Math" w:hAnsi="Cambria Math"/>
                </w:rPr>
                <m:t>r</m:t>
              </m:r>
            </m:e>
            <m:sub>
              <m:r>
                <w:rPr>
                  <w:rFonts w:ascii="Cambria Math" w:hAnsi="Cambria Math"/>
                </w:rPr>
                <m:t>cache</m:t>
              </m:r>
            </m:sub>
          </m:sSub>
          <m:r>
            <w:rPr>
              <w:rFonts w:ascii="Cambria Math" w:hAnsi="Cambria Math"/>
            </w:rPr>
            <m:t>=</m:t>
          </m:r>
          <m:f>
            <m:fPr>
              <m:ctrlPr>
                <w:rPr>
                  <w:rFonts w:ascii="Cambria Math" w:hAnsi="Cambria Math"/>
                  <w:i/>
                </w:rPr>
              </m:ctrlPr>
            </m:fPr>
            <m:num>
              <m:r>
                <w:rPr>
                  <w:rFonts w:ascii="Cambria Math" w:hAnsi="Cambria Math"/>
                </w:rPr>
                <m:t>0.721</m:t>
              </m:r>
            </m:num>
            <m:den>
              <m:r>
                <w:rPr>
                  <w:rFonts w:ascii="Cambria Math" w:hAnsi="Cambria Math"/>
                </w:rPr>
                <m:t>0.016</m:t>
              </m:r>
            </m:den>
          </m:f>
          <m:r>
            <w:rPr>
              <w:rFonts w:ascii="Cambria Math" w:hAnsi="Cambria Math"/>
            </w:rPr>
            <m:t>=45.1</m:t>
          </m:r>
        </m:oMath>
      </m:oMathPara>
    </w:p>
    <w:p w14:paraId="0E594DA0" w14:textId="77777777" w:rsidR="00D04643" w:rsidRPr="00D04643" w:rsidRDefault="00C11401" w:rsidP="00D04643">
      <w:pPr>
        <w:ind w:firstLine="420"/>
      </w:pPr>
      <m:oMathPara>
        <m:oMath>
          <m:sSub>
            <m:sSubPr>
              <m:ctrlPr>
                <w:rPr>
                  <w:rFonts w:ascii="Cambria Math" w:hAnsi="Cambria Math"/>
                </w:rPr>
              </m:ctrlPr>
            </m:sSubPr>
            <m:e>
              <m:r>
                <w:rPr>
                  <w:rFonts w:ascii="Cambria Math" w:hAnsi="Cambria Math"/>
                </w:rPr>
                <m:t>r</m:t>
              </m:r>
            </m:e>
            <m:sub>
              <m:r>
                <w:rPr>
                  <w:rFonts w:ascii="Cambria Math" w:hAnsi="Cambria Math"/>
                </w:rPr>
                <m:t>hadoop</m:t>
              </m:r>
            </m:sub>
          </m:sSub>
          <m:r>
            <w:rPr>
              <w:rFonts w:ascii="Cambria Math" w:hAnsi="Cambria Math"/>
            </w:rPr>
            <m:t>=</m:t>
          </m:r>
          <m:f>
            <m:fPr>
              <m:ctrlPr>
                <w:rPr>
                  <w:rFonts w:ascii="Cambria Math" w:hAnsi="Cambria Math"/>
                  <w:i/>
                </w:rPr>
              </m:ctrlPr>
            </m:fPr>
            <m:num>
              <m:r>
                <w:rPr>
                  <w:rFonts w:ascii="Cambria Math" w:hAnsi="Cambria Math"/>
                </w:rPr>
                <m:t>0.655</m:t>
              </m:r>
            </m:num>
            <m:den>
              <m:r>
                <w:rPr>
                  <w:rFonts w:ascii="Cambria Math" w:hAnsi="Cambria Math"/>
                </w:rPr>
                <m:t>0.042</m:t>
              </m:r>
            </m:den>
          </m:f>
          <m:r>
            <w:rPr>
              <w:rFonts w:ascii="Cambria Math" w:hAnsi="Cambria Math"/>
            </w:rPr>
            <m:t>=15.6</m:t>
          </m:r>
        </m:oMath>
      </m:oMathPara>
    </w:p>
    <w:p w14:paraId="1303A195" w14:textId="77777777" w:rsidR="00D04643" w:rsidRDefault="00362BE2" w:rsidP="00D04643">
      <w:pPr>
        <w:ind w:firstLine="420"/>
      </w:pPr>
      <w:r>
        <w:rPr>
          <w:rFonts w:hint="eastAsia"/>
        </w:rPr>
        <w:t>因为三种业务的</w:t>
      </w:r>
      <m:oMath>
        <m:r>
          <m:rPr>
            <m:sty m:val="p"/>
          </m:rPr>
          <w:rPr>
            <w:rFonts w:ascii="Cambria Math" w:hAnsi="Cambria Math"/>
          </w:rPr>
          <m:t>r≫1</m:t>
        </m:r>
      </m:oMath>
      <w:r w:rsidR="00D04643">
        <w:rPr>
          <w:rFonts w:hint="eastAsia"/>
        </w:rPr>
        <w:t>，</w:t>
      </w:r>
      <w:r>
        <w:rPr>
          <w:rFonts w:hint="eastAsia"/>
        </w:rPr>
        <w:t>所以</w:t>
      </w:r>
      <w:r w:rsidR="00D04643" w:rsidRPr="00362BE2">
        <w:rPr>
          <w:rFonts w:hint="eastAsia"/>
        </w:rPr>
        <w:t>三种业务下</w:t>
      </w:r>
      <w:r w:rsidR="00B540A6" w:rsidRPr="00362BE2">
        <w:rPr>
          <w:rFonts w:hint="eastAsia"/>
        </w:rPr>
        <w:t>，</w:t>
      </w:r>
      <w:r w:rsidR="00D04643" w:rsidRPr="00362BE2">
        <w:rPr>
          <w:rFonts w:hint="eastAsia"/>
        </w:rPr>
        <w:t>相邻时间间隔出现高利用率</w:t>
      </w:r>
      <w:r w:rsidRPr="00362BE2">
        <w:t>b</w:t>
      </w:r>
      <w:r w:rsidRPr="00362BE2">
        <w:rPr>
          <w:rFonts w:hint="eastAsia"/>
        </w:rPr>
        <w:t>u</w:t>
      </w:r>
      <w:r w:rsidRPr="00362BE2">
        <w:t>rst</w:t>
      </w:r>
      <w:r w:rsidR="00D04643" w:rsidRPr="00362BE2">
        <w:rPr>
          <w:rFonts w:hint="eastAsia"/>
        </w:rPr>
        <w:t>状态</w:t>
      </w:r>
      <w:r w:rsidR="00B540A6" w:rsidRPr="00362BE2">
        <w:rPr>
          <w:rFonts w:hint="eastAsia"/>
        </w:rPr>
        <w:t>是</w:t>
      </w:r>
      <w:r w:rsidR="00D04643" w:rsidRPr="00362BE2">
        <w:rPr>
          <w:rFonts w:hint="eastAsia"/>
        </w:rPr>
        <w:t>相互</w:t>
      </w:r>
      <w:r>
        <w:rPr>
          <w:rFonts w:hint="eastAsia"/>
        </w:rPr>
        <w:t>影响</w:t>
      </w:r>
      <w:r w:rsidR="00D04643" w:rsidRPr="00362BE2">
        <w:rPr>
          <w:rFonts w:hint="eastAsia"/>
        </w:rPr>
        <w:t>的。</w:t>
      </w:r>
    </w:p>
    <w:p w14:paraId="0D5A9C49" w14:textId="77777777" w:rsidR="00D04643" w:rsidRDefault="00B540A6" w:rsidP="00874449">
      <w:pPr>
        <w:ind w:firstLine="420"/>
      </w:pPr>
      <w:r>
        <w:rPr>
          <w:rFonts w:hint="eastAsia"/>
        </w:rPr>
        <w:t>最后研究的是相邻两次</w:t>
      </w:r>
      <w:r>
        <w:rPr>
          <w:rFonts w:hint="eastAsia"/>
        </w:rPr>
        <w:t>b</w:t>
      </w:r>
      <w:r>
        <w:t>urst</w:t>
      </w:r>
      <w:r w:rsidR="00053A32">
        <w:rPr>
          <w:rFonts w:hint="eastAsia"/>
        </w:rPr>
        <w:t>之间</w:t>
      </w:r>
      <w:r>
        <w:rPr>
          <w:rFonts w:hint="eastAsia"/>
        </w:rPr>
        <w:t>的时间间隔</w:t>
      </w:r>
      <w:r w:rsidR="00874449">
        <w:rPr>
          <w:rFonts w:hint="eastAsia"/>
        </w:rPr>
        <w:t>大小</w:t>
      </w:r>
      <w:r w:rsidR="00A0196F">
        <w:rPr>
          <w:rFonts w:hint="eastAsia"/>
        </w:rPr>
        <w:t>规律</w:t>
      </w:r>
      <w:r w:rsidR="00874449">
        <w:rPr>
          <w:rFonts w:hint="eastAsia"/>
        </w:rPr>
        <w:t>，根据测得的数据可以得到</w:t>
      </w:r>
      <w:r w:rsidR="00874449">
        <w:rPr>
          <w:rFonts w:hint="eastAsia"/>
        </w:rPr>
        <w:t>25</w:t>
      </w:r>
      <w:r w:rsidR="00874449" w:rsidRPr="004C23C8">
        <w:rPr>
          <w:rFonts w:hint="eastAsia"/>
        </w:rPr>
        <w:t>µ</w:t>
      </w:r>
      <w:r w:rsidR="00874449">
        <w:rPr>
          <w:rFonts w:hint="eastAsia"/>
        </w:rPr>
        <w:t>s</w:t>
      </w:r>
      <w:r w:rsidR="00874449">
        <w:rPr>
          <w:rFonts w:hint="eastAsia"/>
        </w:rPr>
        <w:t>采样数据下相邻两次</w:t>
      </w:r>
      <w:r w:rsidR="00874449">
        <w:rPr>
          <w:rFonts w:hint="eastAsia"/>
        </w:rPr>
        <w:t>b</w:t>
      </w:r>
      <w:r w:rsidR="00874449">
        <w:t>urst</w:t>
      </w:r>
      <w:r w:rsidR="00874449">
        <w:rPr>
          <w:rFonts w:hint="eastAsia"/>
        </w:rPr>
        <w:t>的时间间隔</w:t>
      </w:r>
      <w:r w:rsidR="00A675E3">
        <w:rPr>
          <w:rFonts w:hint="eastAsia"/>
        </w:rPr>
        <w:t>大小</w:t>
      </w:r>
      <w:r w:rsidR="00874449">
        <w:rPr>
          <w:rFonts w:hint="eastAsia"/>
        </w:rPr>
        <w:t>的</w:t>
      </w:r>
      <w:r w:rsidR="00874449">
        <w:rPr>
          <w:rFonts w:hint="eastAsia"/>
        </w:rPr>
        <w:t>C</w:t>
      </w:r>
      <w:r w:rsidR="00874449">
        <w:t>DF</w:t>
      </w:r>
      <w:r w:rsidR="00874449">
        <w:rPr>
          <w:rFonts w:hint="eastAsia"/>
        </w:rPr>
        <w:t>曲线</w:t>
      </w:r>
      <w:r w:rsidR="00A675E3">
        <w:rPr>
          <w:rFonts w:hint="eastAsia"/>
        </w:rPr>
        <w:t>，如</w:t>
      </w:r>
      <w:r w:rsidR="00563D81">
        <w:rPr>
          <w:rFonts w:hint="eastAsia"/>
        </w:rPr>
        <w:t>图</w:t>
      </w:r>
      <w:r w:rsidR="00A675E3">
        <w:t>3</w:t>
      </w:r>
      <w:r w:rsidR="00A675E3">
        <w:rPr>
          <w:rFonts w:hint="eastAsia"/>
        </w:rPr>
        <w:t>所示</w:t>
      </w:r>
      <w:r w:rsidR="00874449">
        <w:rPr>
          <w:rFonts w:hint="eastAsia"/>
        </w:rPr>
        <w:t>：</w:t>
      </w:r>
    </w:p>
    <w:p w14:paraId="682A571D" w14:textId="77777777" w:rsidR="00A675E3" w:rsidRDefault="00874449" w:rsidP="007A0F21">
      <w:pPr>
        <w:ind w:firstLine="420"/>
        <w:jc w:val="center"/>
        <w:rPr>
          <w:noProof/>
        </w:rPr>
      </w:pPr>
      <w:r>
        <w:rPr>
          <w:noProof/>
        </w:rPr>
        <w:drawing>
          <wp:inline distT="0" distB="0" distL="0" distR="0" wp14:anchorId="51A5DD9F" wp14:editId="63340450">
            <wp:extent cx="3491802" cy="2089840"/>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0545" cy="2101058"/>
                    </a:xfrm>
                    <a:prstGeom prst="rect">
                      <a:avLst/>
                    </a:prstGeom>
                  </pic:spPr>
                </pic:pic>
              </a:graphicData>
            </a:graphic>
          </wp:inline>
        </w:drawing>
      </w:r>
    </w:p>
    <w:p w14:paraId="3B5CCF06" w14:textId="77777777" w:rsidR="00874449" w:rsidRDefault="00563D81" w:rsidP="00563D81">
      <w:pPr>
        <w:ind w:firstLine="420"/>
        <w:jc w:val="center"/>
      </w:pPr>
      <w:r>
        <w:rPr>
          <w:rFonts w:hint="eastAsia"/>
        </w:rPr>
        <w:t>图</w:t>
      </w:r>
      <w:r>
        <w:rPr>
          <w:rFonts w:hint="eastAsia"/>
        </w:rPr>
        <w:t>3</w:t>
      </w:r>
      <w:r>
        <w:t xml:space="preserve"> </w:t>
      </w:r>
      <w:r>
        <w:rPr>
          <w:rFonts w:hint="eastAsia"/>
        </w:rPr>
        <w:t>突发间隔分布</w:t>
      </w:r>
    </w:p>
    <w:p w14:paraId="727EEAB3" w14:textId="77777777" w:rsidR="00874449" w:rsidRDefault="00874449" w:rsidP="00B31272">
      <w:pPr>
        <w:ind w:firstLine="420"/>
      </w:pPr>
      <w:r>
        <w:rPr>
          <w:rFonts w:hint="eastAsia"/>
        </w:rPr>
        <w:t>根据曲线可以发现，相邻两次</w:t>
      </w:r>
      <w:r>
        <w:rPr>
          <w:rFonts w:hint="eastAsia"/>
        </w:rPr>
        <w:t>b</w:t>
      </w:r>
      <w:r>
        <w:t>urst</w:t>
      </w:r>
      <w:r>
        <w:rPr>
          <w:rFonts w:hint="eastAsia"/>
        </w:rPr>
        <w:t>之间的时间间隔</w:t>
      </w:r>
      <w:r w:rsidR="00E73899">
        <w:rPr>
          <w:rFonts w:hint="eastAsia"/>
        </w:rPr>
        <w:t>大多时候都</w:t>
      </w:r>
      <w:r>
        <w:rPr>
          <w:rFonts w:hint="eastAsia"/>
        </w:rPr>
        <w:t>是很小的，特别是对于</w:t>
      </w:r>
      <w:r>
        <w:t>W</w:t>
      </w:r>
      <w:r>
        <w:rPr>
          <w:rFonts w:hint="eastAsia"/>
        </w:rPr>
        <w:t>e</w:t>
      </w:r>
      <w:r>
        <w:t>b</w:t>
      </w:r>
      <w:r>
        <w:rPr>
          <w:rFonts w:hint="eastAsia"/>
        </w:rPr>
        <w:t>业务和</w:t>
      </w:r>
      <w:r>
        <w:rPr>
          <w:rFonts w:hint="eastAsia"/>
        </w:rPr>
        <w:t>Ca</w:t>
      </w:r>
      <w:r>
        <w:t>che</w:t>
      </w:r>
      <w:r>
        <w:rPr>
          <w:rFonts w:hint="eastAsia"/>
        </w:rPr>
        <w:t>业务来说，它们的间隔大小超过</w:t>
      </w:r>
      <w:r>
        <w:rPr>
          <w:rFonts w:hint="eastAsia"/>
        </w:rPr>
        <w:t>40%</w:t>
      </w:r>
      <w:r>
        <w:rPr>
          <w:rFonts w:hint="eastAsia"/>
        </w:rPr>
        <w:t>都是在</w:t>
      </w:r>
      <w:r>
        <w:rPr>
          <w:rFonts w:hint="eastAsia"/>
        </w:rPr>
        <w:t>0.1</w:t>
      </w:r>
      <w:r>
        <w:t>ms</w:t>
      </w:r>
      <w:r>
        <w:rPr>
          <w:rFonts w:hint="eastAsia"/>
        </w:rPr>
        <w:t>以下，但是之后</w:t>
      </w:r>
      <w:r w:rsidR="00B31272">
        <w:rPr>
          <w:rFonts w:hint="eastAsia"/>
        </w:rPr>
        <w:t>的时间间隔大小的</w:t>
      </w:r>
      <w:r w:rsidR="00393361">
        <w:rPr>
          <w:rFonts w:hint="eastAsia"/>
        </w:rPr>
        <w:t>分布非常广</w:t>
      </w:r>
      <w:r w:rsidR="00B31272">
        <w:rPr>
          <w:rFonts w:hint="eastAsia"/>
        </w:rPr>
        <w:t>，且随着时间间隔的增大其概率密度也不断变小。</w:t>
      </w:r>
    </w:p>
    <w:p w14:paraId="09FEC6D9" w14:textId="77777777" w:rsidR="00563D81" w:rsidRDefault="00563D81" w:rsidP="00563D81">
      <w:pPr>
        <w:ind w:firstLine="420"/>
        <w:jc w:val="center"/>
      </w:pPr>
      <w:r>
        <w:rPr>
          <w:noProof/>
        </w:rPr>
        <w:drawing>
          <wp:inline distT="0" distB="0" distL="0" distR="0" wp14:anchorId="76E8C783" wp14:editId="5B3AE586">
            <wp:extent cx="3325091" cy="3310280"/>
            <wp:effectExtent l="0" t="0" r="889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40135" cy="3325257"/>
                    </a:xfrm>
                    <a:prstGeom prst="rect">
                      <a:avLst/>
                    </a:prstGeom>
                  </pic:spPr>
                </pic:pic>
              </a:graphicData>
            </a:graphic>
          </wp:inline>
        </w:drawing>
      </w:r>
    </w:p>
    <w:p w14:paraId="0E1F2304" w14:textId="77777777" w:rsidR="00563D81" w:rsidRPr="00563D81" w:rsidRDefault="00563D81" w:rsidP="00D943CF">
      <w:pPr>
        <w:ind w:firstLineChars="1200" w:firstLine="2520"/>
      </w:pPr>
      <w:r>
        <w:rPr>
          <w:rFonts w:hint="eastAsia"/>
        </w:rPr>
        <w:t>图</w:t>
      </w:r>
      <w:r>
        <w:rPr>
          <w:rFonts w:hint="eastAsia"/>
        </w:rPr>
        <w:t>4</w:t>
      </w:r>
      <w:r>
        <w:t xml:space="preserve"> </w:t>
      </w:r>
      <w:r>
        <w:rPr>
          <w:rFonts w:hint="eastAsia"/>
        </w:rPr>
        <w:t>三种业务的数据包大小分布</w:t>
      </w:r>
    </w:p>
    <w:p w14:paraId="5B8EFC0F" w14:textId="77777777" w:rsidR="00B31272" w:rsidRDefault="00563D81" w:rsidP="00563D81">
      <w:pPr>
        <w:ind w:firstLine="420"/>
      </w:pPr>
      <w:r>
        <w:lastRenderedPageBreak/>
        <w:t>1.1.2</w:t>
      </w:r>
      <w:r>
        <w:rPr>
          <w:rFonts w:hint="eastAsia"/>
        </w:rPr>
        <w:t>数据包大小特征</w:t>
      </w:r>
    </w:p>
    <w:p w14:paraId="1768C0B7" w14:textId="77777777" w:rsidR="003E219E" w:rsidRDefault="003E219E" w:rsidP="003E219E">
      <w:pPr>
        <w:ind w:firstLine="420"/>
      </w:pPr>
      <w:r>
        <w:rPr>
          <w:rFonts w:hint="eastAsia"/>
        </w:rPr>
        <w:t>根据所测得的数据，得到在</w:t>
      </w:r>
      <w:r>
        <w:rPr>
          <w:rFonts w:hint="eastAsia"/>
        </w:rPr>
        <w:t>b</w:t>
      </w:r>
      <w:r>
        <w:t>urst</w:t>
      </w:r>
      <w:r>
        <w:rPr>
          <w:rFonts w:hint="eastAsia"/>
        </w:rPr>
        <w:t>中和</w:t>
      </w:r>
      <w:r>
        <w:rPr>
          <w:rFonts w:hint="eastAsia"/>
        </w:rPr>
        <w:t>b</w:t>
      </w:r>
      <w:r>
        <w:t>urst</w:t>
      </w:r>
      <w:r>
        <w:rPr>
          <w:rFonts w:hint="eastAsia"/>
        </w:rPr>
        <w:t>以外</w:t>
      </w:r>
      <w:r>
        <w:rPr>
          <w:rFonts w:hint="eastAsia"/>
        </w:rPr>
        <w:t>We</w:t>
      </w:r>
      <w:r>
        <w:t>b</w:t>
      </w:r>
      <w:r>
        <w:t>、</w:t>
      </w:r>
      <w:r>
        <w:rPr>
          <w:rFonts w:hint="eastAsia"/>
        </w:rPr>
        <w:t>C</w:t>
      </w:r>
      <w:r>
        <w:t>ache</w:t>
      </w:r>
      <w:r>
        <w:t>、</w:t>
      </w:r>
      <w:r>
        <w:rPr>
          <w:rFonts w:hint="eastAsia"/>
        </w:rPr>
        <w:t>H</w:t>
      </w:r>
      <w:r>
        <w:t>adoop</w:t>
      </w:r>
      <w:r>
        <w:rPr>
          <w:rFonts w:hint="eastAsia"/>
        </w:rPr>
        <w:t>三种业务的数据包大小情况柱状图</w:t>
      </w:r>
      <w:r w:rsidR="00867424">
        <w:rPr>
          <w:rFonts w:hint="eastAsia"/>
        </w:rPr>
        <w:t>，如</w:t>
      </w:r>
      <w:r w:rsidR="00563D81">
        <w:rPr>
          <w:rFonts w:hint="eastAsia"/>
        </w:rPr>
        <w:t>图</w:t>
      </w:r>
      <w:r w:rsidR="00563D81">
        <w:rPr>
          <w:rFonts w:hint="eastAsia"/>
        </w:rPr>
        <w:t>4</w:t>
      </w:r>
      <w:r w:rsidR="00867424">
        <w:rPr>
          <w:rFonts w:hint="eastAsia"/>
        </w:rPr>
        <w:t>所示</w:t>
      </w:r>
      <w:r>
        <w:rPr>
          <w:rFonts w:hint="eastAsia"/>
        </w:rPr>
        <w:t>：</w:t>
      </w:r>
    </w:p>
    <w:p w14:paraId="28B5EA39" w14:textId="0516AA23" w:rsidR="003E219E" w:rsidRDefault="00732D74" w:rsidP="00732D74">
      <w:pPr>
        <w:ind w:firstLine="420"/>
      </w:pPr>
      <w:r>
        <w:rPr>
          <w:rFonts w:hint="eastAsia"/>
        </w:rPr>
        <w:t>对比两张柱状图可以发现，大体上</w:t>
      </w:r>
      <w:r w:rsidR="005054B9">
        <w:rPr>
          <w:rFonts w:hint="eastAsia"/>
        </w:rPr>
        <w:t>，</w:t>
      </w:r>
      <w:r>
        <w:rPr>
          <w:rFonts w:hint="eastAsia"/>
        </w:rPr>
        <w:t>bu</w:t>
      </w:r>
      <w:r>
        <w:t>rst</w:t>
      </w:r>
      <w:r>
        <w:rPr>
          <w:rFonts w:hint="eastAsia"/>
        </w:rPr>
        <w:t>以外的数据包大小要小于</w:t>
      </w:r>
      <w:r>
        <w:rPr>
          <w:rFonts w:hint="eastAsia"/>
        </w:rPr>
        <w:t>b</w:t>
      </w:r>
      <w:r>
        <w:t>urst</w:t>
      </w:r>
      <w:r>
        <w:rPr>
          <w:rFonts w:hint="eastAsia"/>
        </w:rPr>
        <w:t>内的数据包，而</w:t>
      </w:r>
      <w:r w:rsidR="00DE5DDC">
        <w:rPr>
          <w:rFonts w:hint="eastAsia"/>
        </w:rPr>
        <w:t>在</w:t>
      </w:r>
      <w:r>
        <w:t>Hadoop</w:t>
      </w:r>
      <w:r>
        <w:rPr>
          <w:rFonts w:hint="eastAsia"/>
        </w:rPr>
        <w:t>业务下无论是</w:t>
      </w:r>
      <w:r>
        <w:rPr>
          <w:rFonts w:hint="eastAsia"/>
        </w:rPr>
        <w:t>b</w:t>
      </w:r>
      <w:r>
        <w:t>urst</w:t>
      </w:r>
      <w:r>
        <w:rPr>
          <w:rFonts w:hint="eastAsia"/>
        </w:rPr>
        <w:t>内还是</w:t>
      </w:r>
      <w:r>
        <w:rPr>
          <w:rFonts w:hint="eastAsia"/>
        </w:rPr>
        <w:t>b</w:t>
      </w:r>
      <w:r>
        <w:t>urst</w:t>
      </w:r>
      <w:r>
        <w:rPr>
          <w:rFonts w:hint="eastAsia"/>
        </w:rPr>
        <w:t>外主要都是大数据包（大概这与</w:t>
      </w:r>
      <w:r>
        <w:rPr>
          <w:rFonts w:hint="eastAsia"/>
        </w:rPr>
        <w:t>H</w:t>
      </w:r>
      <w:r>
        <w:t>adoop</w:t>
      </w:r>
      <w:r>
        <w:rPr>
          <w:rFonts w:hint="eastAsia"/>
        </w:rPr>
        <w:t>业务本身的特点相关），对于</w:t>
      </w:r>
      <w:r>
        <w:rPr>
          <w:rFonts w:hint="eastAsia"/>
        </w:rPr>
        <w:t>We</w:t>
      </w:r>
      <w:r>
        <w:t>b</w:t>
      </w:r>
      <w:r>
        <w:rPr>
          <w:rFonts w:hint="eastAsia"/>
        </w:rPr>
        <w:t>业务来说在</w:t>
      </w:r>
      <w:r>
        <w:rPr>
          <w:rFonts w:hint="eastAsia"/>
        </w:rPr>
        <w:t>b</w:t>
      </w:r>
      <w:r>
        <w:t>urst</w:t>
      </w:r>
      <w:r>
        <w:rPr>
          <w:rFonts w:hint="eastAsia"/>
        </w:rPr>
        <w:t>以内大数据包占主导，超过了数据包总量的</w:t>
      </w:r>
      <w:r>
        <w:rPr>
          <w:rFonts w:hint="eastAsia"/>
        </w:rPr>
        <w:t>75%</w:t>
      </w:r>
      <w:r>
        <w:rPr>
          <w:rFonts w:hint="eastAsia"/>
        </w:rPr>
        <w:t>，而在</w:t>
      </w:r>
      <w:r>
        <w:rPr>
          <w:rFonts w:hint="eastAsia"/>
        </w:rPr>
        <w:t>b</w:t>
      </w:r>
      <w:r>
        <w:t>urst</w:t>
      </w:r>
      <w:r w:rsidR="00D3029E">
        <w:rPr>
          <w:rFonts w:hint="eastAsia"/>
        </w:rPr>
        <w:t>以外</w:t>
      </w:r>
      <w:r>
        <w:rPr>
          <w:rFonts w:hint="eastAsia"/>
        </w:rPr>
        <w:t>由中小尺寸的数据包主导，但对于</w:t>
      </w:r>
      <w:r>
        <w:rPr>
          <w:rFonts w:hint="eastAsia"/>
        </w:rPr>
        <w:t>Ca</w:t>
      </w:r>
      <w:r>
        <w:t>che</w:t>
      </w:r>
      <w:r>
        <w:rPr>
          <w:rFonts w:hint="eastAsia"/>
        </w:rPr>
        <w:t>业务来说无论是</w:t>
      </w:r>
      <w:r>
        <w:rPr>
          <w:rFonts w:hint="eastAsia"/>
        </w:rPr>
        <w:t>b</w:t>
      </w:r>
      <w:r>
        <w:t>urst</w:t>
      </w:r>
      <w:r>
        <w:rPr>
          <w:rFonts w:hint="eastAsia"/>
        </w:rPr>
        <w:t>以外还是</w:t>
      </w:r>
      <w:r>
        <w:rPr>
          <w:rFonts w:hint="eastAsia"/>
        </w:rPr>
        <w:t>b</w:t>
      </w:r>
      <w:r>
        <w:t>urst</w:t>
      </w:r>
      <w:r>
        <w:rPr>
          <w:rFonts w:hint="eastAsia"/>
        </w:rPr>
        <w:t>内都是小数据包占大多数。</w:t>
      </w:r>
    </w:p>
    <w:p w14:paraId="65E759F5" w14:textId="77777777" w:rsidR="00BC7CBB" w:rsidRDefault="00BC7CBB" w:rsidP="00732D74">
      <w:pPr>
        <w:ind w:firstLine="420"/>
      </w:pPr>
    </w:p>
    <w:p w14:paraId="7772F041" w14:textId="77777777" w:rsidR="00732D74" w:rsidRDefault="00BC7CBB" w:rsidP="00BC7CBB">
      <w:pPr>
        <w:ind w:firstLine="420"/>
      </w:pPr>
      <w:r>
        <w:rPr>
          <w:rFonts w:hint="eastAsia"/>
        </w:rPr>
        <w:t>1.</w:t>
      </w:r>
      <w:r>
        <w:t>1.3</w:t>
      </w:r>
      <w:r w:rsidR="00C6483C">
        <w:t xml:space="preserve"> </w:t>
      </w:r>
      <w:r>
        <w:rPr>
          <w:rFonts w:hint="eastAsia"/>
        </w:rPr>
        <w:t>链路负载均衡特征</w:t>
      </w:r>
    </w:p>
    <w:p w14:paraId="0F77EF2B" w14:textId="38F0E4E2" w:rsidR="00732D74" w:rsidRDefault="00DF188F" w:rsidP="00DF188F">
      <w:pPr>
        <w:ind w:firstLine="420"/>
      </w:pPr>
      <w:r>
        <w:rPr>
          <w:rFonts w:hint="eastAsia"/>
        </w:rPr>
        <w:t>在本测量环境中，每个</w:t>
      </w:r>
      <w:r>
        <w:rPr>
          <w:rFonts w:hint="eastAsia"/>
        </w:rPr>
        <w:t>T</w:t>
      </w:r>
      <w:r>
        <w:t>or-switch</w:t>
      </w:r>
      <w:r>
        <w:rPr>
          <w:rFonts w:hint="eastAsia"/>
        </w:rPr>
        <w:t>都</w:t>
      </w:r>
      <w:r w:rsidR="00FC45A0">
        <w:rPr>
          <w:rFonts w:hint="eastAsia"/>
        </w:rPr>
        <w:t>分别通过</w:t>
      </w:r>
      <w:r w:rsidR="007C1985">
        <w:rPr>
          <w:rFonts w:hint="eastAsia"/>
        </w:rPr>
        <w:t>四个上行</w:t>
      </w:r>
      <w:r w:rsidR="00FC45A0">
        <w:rPr>
          <w:rFonts w:hint="eastAsia"/>
        </w:rPr>
        <w:t>和下行的</w:t>
      </w:r>
      <w:r>
        <w:rPr>
          <w:rFonts w:hint="eastAsia"/>
        </w:rPr>
        <w:t>链路与汇聚层交换机相连，</w:t>
      </w:r>
      <w:r>
        <w:rPr>
          <w:rFonts w:hint="eastAsia"/>
        </w:rPr>
        <w:t>Tor</w:t>
      </w:r>
      <w:r>
        <w:t>-switch</w:t>
      </w:r>
      <w:r>
        <w:rPr>
          <w:rFonts w:hint="eastAsia"/>
        </w:rPr>
        <w:t>采用</w:t>
      </w:r>
      <w:r>
        <w:rPr>
          <w:rFonts w:hint="eastAsia"/>
        </w:rPr>
        <w:t>Equal</w:t>
      </w:r>
      <w:r>
        <w:t>-Cost MultiPath</w:t>
      </w:r>
      <w:r>
        <w:t>（</w:t>
      </w:r>
      <w:r>
        <w:rPr>
          <w:rFonts w:hint="eastAsia"/>
        </w:rPr>
        <w:t>E</w:t>
      </w:r>
      <w:r>
        <w:t>CMP</w:t>
      </w:r>
      <w:r>
        <w:t>）</w:t>
      </w:r>
      <w:r>
        <w:rPr>
          <w:rFonts w:hint="eastAsia"/>
        </w:rPr>
        <w:t>的策略将负载分配至每一个链路上，原则上，这样的策略可以保证比较好的均衡效果，但是实际测试效果如下，用平均绝对离差（</w:t>
      </w:r>
      <w:r>
        <w:rPr>
          <w:rFonts w:hint="eastAsia"/>
        </w:rPr>
        <w:t>M</w:t>
      </w:r>
      <w:r w:rsidRPr="00DF188F">
        <w:t>ean</w:t>
      </w:r>
      <w:r>
        <w:t xml:space="preserve"> A</w:t>
      </w:r>
      <w:r w:rsidRPr="00DF188F">
        <w:t>bsolute</w:t>
      </w:r>
      <w:r>
        <w:t xml:space="preserve"> D</w:t>
      </w:r>
      <w:r w:rsidRPr="00DF188F">
        <w:t>eviation</w:t>
      </w:r>
      <w:r>
        <w:rPr>
          <w:rFonts w:hint="eastAsia"/>
        </w:rPr>
        <w:t>）的</w:t>
      </w:r>
      <w:r>
        <w:rPr>
          <w:rFonts w:hint="eastAsia"/>
        </w:rPr>
        <w:t>C</w:t>
      </w:r>
      <w:r>
        <w:t>DF</w:t>
      </w:r>
      <w:r>
        <w:rPr>
          <w:rFonts w:hint="eastAsia"/>
        </w:rPr>
        <w:t>曲线表示，实线表示采样间隔为</w:t>
      </w:r>
      <w:r>
        <w:rPr>
          <w:rFonts w:hint="eastAsia"/>
        </w:rPr>
        <w:t>25</w:t>
      </w:r>
      <w:r w:rsidRPr="004C23C8">
        <w:rPr>
          <w:rFonts w:hint="eastAsia"/>
        </w:rPr>
        <w:t>µ</w:t>
      </w:r>
      <w:r>
        <w:rPr>
          <w:rFonts w:hint="eastAsia"/>
        </w:rPr>
        <w:t>s</w:t>
      </w:r>
      <w:r>
        <w:rPr>
          <w:rFonts w:hint="eastAsia"/>
        </w:rPr>
        <w:t>的情况，虚线表示采样间隔为</w:t>
      </w:r>
      <w:r>
        <w:rPr>
          <w:rFonts w:hint="eastAsia"/>
        </w:rPr>
        <w:t>1</w:t>
      </w:r>
      <w:r>
        <w:t>s</w:t>
      </w:r>
      <w:r>
        <w:rPr>
          <w:rFonts w:hint="eastAsia"/>
        </w:rPr>
        <w:t>的情况</w:t>
      </w:r>
      <w:r w:rsidR="001262CC">
        <w:rPr>
          <w:rFonts w:hint="eastAsia"/>
        </w:rPr>
        <w:t>，如</w:t>
      </w:r>
      <w:r w:rsidR="00BC7CBB">
        <w:rPr>
          <w:rFonts w:hint="eastAsia"/>
        </w:rPr>
        <w:t>图</w:t>
      </w:r>
      <w:r w:rsidR="00BC7CBB">
        <w:rPr>
          <w:rFonts w:hint="eastAsia"/>
        </w:rPr>
        <w:t>5</w:t>
      </w:r>
      <w:r w:rsidR="001262CC">
        <w:rPr>
          <w:rFonts w:hint="eastAsia"/>
        </w:rPr>
        <w:t>所示</w:t>
      </w:r>
      <w:r>
        <w:rPr>
          <w:rFonts w:hint="eastAsia"/>
        </w:rPr>
        <w:t>：</w:t>
      </w:r>
    </w:p>
    <w:p w14:paraId="071EFA59" w14:textId="77777777" w:rsidR="00B52873" w:rsidRDefault="00DF188F" w:rsidP="00B52873">
      <w:pPr>
        <w:keepNext/>
        <w:jc w:val="center"/>
      </w:pPr>
      <w:r>
        <w:rPr>
          <w:noProof/>
        </w:rPr>
        <w:drawing>
          <wp:inline distT="0" distB="0" distL="0" distR="0" wp14:anchorId="7D84261C" wp14:editId="51B6F79B">
            <wp:extent cx="5274310" cy="180975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809750"/>
                    </a:xfrm>
                    <a:prstGeom prst="rect">
                      <a:avLst/>
                    </a:prstGeom>
                  </pic:spPr>
                </pic:pic>
              </a:graphicData>
            </a:graphic>
          </wp:inline>
        </w:drawing>
      </w:r>
    </w:p>
    <w:p w14:paraId="4A76E4E0" w14:textId="77777777" w:rsidR="00DF188F" w:rsidRPr="00B55B68" w:rsidRDefault="00BC7CBB" w:rsidP="00B52873">
      <w:pPr>
        <w:pStyle w:val="a5"/>
        <w:jc w:val="center"/>
        <w:rPr>
          <w:rFonts w:asciiTheme="minorHAnsi" w:eastAsiaTheme="minorEastAsia" w:hAnsiTheme="minorHAnsi" w:cstheme="minorBidi"/>
          <w:sz w:val="21"/>
          <w:szCs w:val="22"/>
        </w:rPr>
      </w:pPr>
      <w:r w:rsidRPr="00B55B68">
        <w:rPr>
          <w:rFonts w:asciiTheme="minorHAnsi" w:eastAsiaTheme="minorEastAsia" w:hAnsiTheme="minorHAnsi" w:cstheme="minorBidi" w:hint="eastAsia"/>
          <w:sz w:val="21"/>
          <w:szCs w:val="22"/>
        </w:rPr>
        <w:t>图</w:t>
      </w:r>
      <w:r w:rsidRPr="00B55B68">
        <w:rPr>
          <w:rFonts w:asciiTheme="minorHAnsi" w:eastAsiaTheme="minorEastAsia" w:hAnsiTheme="minorHAnsi" w:cstheme="minorBidi" w:hint="eastAsia"/>
          <w:sz w:val="21"/>
          <w:szCs w:val="22"/>
        </w:rPr>
        <w:t>5</w:t>
      </w:r>
      <w:r w:rsidRPr="00B55B68">
        <w:rPr>
          <w:rFonts w:asciiTheme="minorHAnsi" w:eastAsiaTheme="minorEastAsia" w:hAnsiTheme="minorHAnsi" w:cstheme="minorBidi"/>
          <w:sz w:val="21"/>
          <w:szCs w:val="22"/>
        </w:rPr>
        <w:t xml:space="preserve"> </w:t>
      </w:r>
      <w:r w:rsidRPr="00B55B68">
        <w:rPr>
          <w:rFonts w:asciiTheme="minorHAnsi" w:eastAsiaTheme="minorEastAsia" w:hAnsiTheme="minorHAnsi" w:cstheme="minorBidi" w:hint="eastAsia"/>
          <w:sz w:val="21"/>
          <w:szCs w:val="22"/>
        </w:rPr>
        <w:t>链路利用率分布</w:t>
      </w:r>
    </w:p>
    <w:p w14:paraId="4E373639" w14:textId="7920B123" w:rsidR="00DF188F" w:rsidRDefault="00DF188F" w:rsidP="00FC45A0">
      <w:pPr>
        <w:ind w:firstLine="420"/>
      </w:pPr>
      <w:r>
        <w:rPr>
          <w:rFonts w:hint="eastAsia"/>
        </w:rPr>
        <w:t>有图可知在采样间隔为</w:t>
      </w:r>
      <w:r>
        <w:rPr>
          <w:rFonts w:hint="eastAsia"/>
        </w:rPr>
        <w:t>1</w:t>
      </w:r>
      <w:r>
        <w:t>s</w:t>
      </w:r>
      <w:r>
        <w:rPr>
          <w:rFonts w:hint="eastAsia"/>
        </w:rPr>
        <w:t>时，三种业务的负载相差并不大，基本做到了负载均衡，但是当用</w:t>
      </w:r>
      <w:r>
        <w:rPr>
          <w:rFonts w:hint="eastAsia"/>
        </w:rPr>
        <w:t>25</w:t>
      </w:r>
      <w:r w:rsidRPr="004C23C8">
        <w:rPr>
          <w:rFonts w:hint="eastAsia"/>
        </w:rPr>
        <w:t>µ</w:t>
      </w:r>
      <w:r>
        <w:rPr>
          <w:rFonts w:hint="eastAsia"/>
        </w:rPr>
        <w:t>s</w:t>
      </w:r>
      <w:r>
        <w:rPr>
          <w:rFonts w:hint="eastAsia"/>
        </w:rPr>
        <w:t>的采样间隔进行采样时我们却发现，</w:t>
      </w:r>
      <w:r w:rsidR="00FC45A0">
        <w:rPr>
          <w:rFonts w:hint="eastAsia"/>
        </w:rPr>
        <w:t>三种业务的负载都相差较大，特别是</w:t>
      </w:r>
      <w:r w:rsidR="00FC45A0">
        <w:rPr>
          <w:rFonts w:hint="eastAsia"/>
        </w:rPr>
        <w:t>Ha</w:t>
      </w:r>
      <w:r w:rsidR="00FC45A0">
        <w:t>doop</w:t>
      </w:r>
      <w:r w:rsidR="00FC45A0">
        <w:rPr>
          <w:rFonts w:hint="eastAsia"/>
        </w:rPr>
        <w:t>业务，不同链路的负载情况甚至出现倍数关系，基本上可以判定从极短时间上看</w:t>
      </w:r>
      <w:r w:rsidR="00FC45A0">
        <w:rPr>
          <w:rFonts w:hint="eastAsia"/>
        </w:rPr>
        <w:t>E</w:t>
      </w:r>
      <w:r w:rsidR="00FC45A0">
        <w:t>CMP</w:t>
      </w:r>
      <w:r w:rsidR="00FC45A0">
        <w:rPr>
          <w:rFonts w:hint="eastAsia"/>
        </w:rPr>
        <w:t>的负载均衡效果比较糟糕，其原因可能有两个：（</w:t>
      </w:r>
      <w:r w:rsidR="00FC45A0">
        <w:rPr>
          <w:rFonts w:hint="eastAsia"/>
        </w:rPr>
        <w:t>1</w:t>
      </w:r>
      <w:r w:rsidR="00FC45A0">
        <w:rPr>
          <w:rFonts w:hint="eastAsia"/>
        </w:rPr>
        <w:t>）</w:t>
      </w:r>
      <w:r w:rsidR="00FC45A0">
        <w:rPr>
          <w:rFonts w:hint="eastAsia"/>
        </w:rPr>
        <w:t>E</w:t>
      </w:r>
      <w:r w:rsidR="00FC45A0">
        <w:t>CMP</w:t>
      </w:r>
      <w:r w:rsidR="00FC45A0">
        <w:rPr>
          <w:rFonts w:hint="eastAsia"/>
        </w:rPr>
        <w:t>的均衡对象是流而非数据包；（</w:t>
      </w:r>
      <w:r w:rsidR="00FC45A0">
        <w:rPr>
          <w:rFonts w:hint="eastAsia"/>
        </w:rPr>
        <w:t>2</w:t>
      </w:r>
      <w:r w:rsidR="00FC45A0">
        <w:rPr>
          <w:rFonts w:hint="eastAsia"/>
        </w:rPr>
        <w:t>）它使用的是</w:t>
      </w:r>
      <w:r w:rsidR="003D332B">
        <w:rPr>
          <w:rFonts w:hint="eastAsia"/>
        </w:rPr>
        <w:t>五元组</w:t>
      </w:r>
      <w:r w:rsidR="00FC45A0">
        <w:rPr>
          <w:rFonts w:hint="eastAsia"/>
        </w:rPr>
        <w:t>Ha</w:t>
      </w:r>
      <w:r w:rsidR="00FC45A0">
        <w:t>sh</w:t>
      </w:r>
      <w:r w:rsidR="00FC45A0">
        <w:t>，</w:t>
      </w:r>
      <w:r w:rsidR="00FC45A0">
        <w:rPr>
          <w:rFonts w:hint="eastAsia"/>
        </w:rPr>
        <w:t>不能使均衡效果做到最优。</w:t>
      </w:r>
    </w:p>
    <w:p w14:paraId="3728022C" w14:textId="77777777" w:rsidR="00D943CF" w:rsidRDefault="00D943CF" w:rsidP="00FC45A0">
      <w:pPr>
        <w:ind w:firstLine="420"/>
      </w:pPr>
    </w:p>
    <w:p w14:paraId="14E8272E" w14:textId="77777777" w:rsidR="00FC45A0" w:rsidRDefault="00670ED4" w:rsidP="00D943CF">
      <w:pPr>
        <w:ind w:firstLine="420"/>
      </w:pPr>
      <w:r>
        <w:rPr>
          <w:rFonts w:hint="eastAsia"/>
        </w:rPr>
        <w:t>1.</w:t>
      </w:r>
      <w:r>
        <w:t>1.4</w:t>
      </w:r>
      <w:r w:rsidR="00D1775A">
        <w:t xml:space="preserve"> </w:t>
      </w:r>
      <w:r w:rsidR="00874A1E">
        <w:rPr>
          <w:rFonts w:hint="eastAsia"/>
        </w:rPr>
        <w:t>上行和下行链路</w:t>
      </w:r>
      <w:r>
        <w:rPr>
          <w:rFonts w:hint="eastAsia"/>
        </w:rPr>
        <w:t>繁忙情况</w:t>
      </w:r>
    </w:p>
    <w:p w14:paraId="2933D758" w14:textId="77777777" w:rsidR="00874A1E" w:rsidRDefault="005930F8" w:rsidP="00874A1E">
      <w:pPr>
        <w:ind w:firstLine="420"/>
      </w:pPr>
      <w:r>
        <w:rPr>
          <w:rFonts w:hint="eastAsia"/>
        </w:rPr>
        <w:t>使用</w:t>
      </w:r>
      <w:r>
        <w:rPr>
          <w:rFonts w:hint="eastAsia"/>
        </w:rPr>
        <w:t>300</w:t>
      </w:r>
      <w:r w:rsidRPr="004C23C8">
        <w:rPr>
          <w:rFonts w:hint="eastAsia"/>
        </w:rPr>
        <w:t>µ</w:t>
      </w:r>
      <w:r>
        <w:rPr>
          <w:rFonts w:hint="eastAsia"/>
        </w:rPr>
        <w:t>s</w:t>
      </w:r>
      <w:r>
        <w:rPr>
          <w:rFonts w:hint="eastAsia"/>
        </w:rPr>
        <w:t>采样周期进行</w:t>
      </w:r>
      <w:r w:rsidR="00874A1E">
        <w:rPr>
          <w:rFonts w:hint="eastAsia"/>
        </w:rPr>
        <w:t>测试</w:t>
      </w:r>
      <w:r>
        <w:rPr>
          <w:rFonts w:hint="eastAsia"/>
        </w:rPr>
        <w:t>，得到</w:t>
      </w:r>
      <w:r w:rsidR="00874A1E">
        <w:rPr>
          <w:rFonts w:hint="eastAsia"/>
        </w:rPr>
        <w:t>上行和下行链路</w:t>
      </w:r>
      <w:r>
        <w:rPr>
          <w:rFonts w:hint="eastAsia"/>
        </w:rPr>
        <w:t>在测试时间间隔中</w:t>
      </w:r>
      <w:r w:rsidR="00874A1E">
        <w:rPr>
          <w:rFonts w:hint="eastAsia"/>
        </w:rPr>
        <w:t>出现</w:t>
      </w:r>
      <w:r w:rsidR="00874A1E">
        <w:rPr>
          <w:rFonts w:hint="eastAsia"/>
        </w:rPr>
        <w:t>H</w:t>
      </w:r>
      <w:r w:rsidR="00874A1E">
        <w:t>ot</w:t>
      </w:r>
      <w:r w:rsidR="00874A1E">
        <w:rPr>
          <w:rFonts w:hint="eastAsia"/>
        </w:rPr>
        <w:t>状态的频数，</w:t>
      </w:r>
      <w:r>
        <w:rPr>
          <w:rFonts w:hint="eastAsia"/>
        </w:rPr>
        <w:t>并绘制</w:t>
      </w:r>
      <w:r w:rsidR="00874A1E">
        <w:rPr>
          <w:rFonts w:hint="eastAsia"/>
        </w:rPr>
        <w:t>以下上行和下行</w:t>
      </w:r>
      <w:r w:rsidR="00874A1E">
        <w:rPr>
          <w:rFonts w:hint="eastAsia"/>
        </w:rPr>
        <w:t>Hot</w:t>
      </w:r>
      <w:r w:rsidR="00874A1E">
        <w:rPr>
          <w:rFonts w:hint="eastAsia"/>
        </w:rPr>
        <w:t>状态比例柱状图：</w:t>
      </w:r>
    </w:p>
    <w:p w14:paraId="44D91752" w14:textId="77777777" w:rsidR="00874A1E" w:rsidRDefault="00874A1E" w:rsidP="00874A1E">
      <w:pPr>
        <w:jc w:val="center"/>
      </w:pPr>
      <w:r>
        <w:rPr>
          <w:noProof/>
        </w:rPr>
        <w:drawing>
          <wp:inline distT="0" distB="0" distL="0" distR="0" wp14:anchorId="7345E3D3" wp14:editId="5B4212C8">
            <wp:extent cx="3903785" cy="1720655"/>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13500" cy="1724937"/>
                    </a:xfrm>
                    <a:prstGeom prst="rect">
                      <a:avLst/>
                    </a:prstGeom>
                  </pic:spPr>
                </pic:pic>
              </a:graphicData>
            </a:graphic>
          </wp:inline>
        </w:drawing>
      </w:r>
    </w:p>
    <w:p w14:paraId="57608226" w14:textId="77777777" w:rsidR="00670ED4" w:rsidRDefault="00670ED4" w:rsidP="00874A1E">
      <w:pPr>
        <w:jc w:val="center"/>
      </w:pPr>
      <w:r>
        <w:rPr>
          <w:rFonts w:hint="eastAsia"/>
        </w:rPr>
        <w:lastRenderedPageBreak/>
        <w:t>图</w:t>
      </w:r>
      <w:r>
        <w:rPr>
          <w:rFonts w:hint="eastAsia"/>
        </w:rPr>
        <w:t>6</w:t>
      </w:r>
      <w:r>
        <w:t xml:space="preserve"> </w:t>
      </w:r>
      <w:r>
        <w:rPr>
          <w:rFonts w:hint="eastAsia"/>
        </w:rPr>
        <w:t>上行和下行链路繁忙状态</w:t>
      </w:r>
    </w:p>
    <w:p w14:paraId="2C6DD215" w14:textId="77777777" w:rsidR="00D23C4D" w:rsidRDefault="005930F8" w:rsidP="00D23C4D">
      <w:pPr>
        <w:tabs>
          <w:tab w:val="left" w:pos="6884"/>
        </w:tabs>
        <w:ind w:firstLine="420"/>
      </w:pPr>
      <w:r>
        <w:rPr>
          <w:rFonts w:hint="eastAsia"/>
        </w:rPr>
        <w:t>根据图中信息，</w:t>
      </w:r>
      <w:r>
        <w:rPr>
          <w:rFonts w:hint="eastAsia"/>
        </w:rPr>
        <w:t>We</w:t>
      </w:r>
      <w:r>
        <w:t>b</w:t>
      </w:r>
      <w:r>
        <w:rPr>
          <w:rFonts w:hint="eastAsia"/>
        </w:rPr>
        <w:t>和</w:t>
      </w:r>
      <w:r>
        <w:rPr>
          <w:rFonts w:hint="eastAsia"/>
        </w:rPr>
        <w:t>Had</w:t>
      </w:r>
      <w:r>
        <w:t>oop</w:t>
      </w:r>
      <w:r>
        <w:rPr>
          <w:rFonts w:hint="eastAsia"/>
        </w:rPr>
        <w:t>业务的</w:t>
      </w:r>
      <w:r>
        <w:rPr>
          <w:rFonts w:hint="eastAsia"/>
        </w:rPr>
        <w:t>Ho</w:t>
      </w:r>
      <w:r>
        <w:t>t</w:t>
      </w:r>
      <w:r>
        <w:rPr>
          <w:rFonts w:hint="eastAsia"/>
        </w:rPr>
        <w:t>状态多出现于下行链路中，上行链路中出现的</w:t>
      </w:r>
      <w:r>
        <w:rPr>
          <w:rFonts w:hint="eastAsia"/>
        </w:rPr>
        <w:t>Ho</w:t>
      </w:r>
      <w:r>
        <w:t>t</w:t>
      </w:r>
      <w:r>
        <w:rPr>
          <w:rFonts w:hint="eastAsia"/>
        </w:rPr>
        <w:t>状态的比例均不足</w:t>
      </w:r>
      <w:r>
        <w:rPr>
          <w:rFonts w:hint="eastAsia"/>
        </w:rPr>
        <w:t>20%</w:t>
      </w:r>
      <w:r>
        <w:t>。</w:t>
      </w:r>
      <w:r>
        <w:rPr>
          <w:rFonts w:hint="eastAsia"/>
        </w:rPr>
        <w:t>而</w:t>
      </w:r>
      <w:r>
        <w:rPr>
          <w:rFonts w:hint="eastAsia"/>
        </w:rPr>
        <w:t>Ca</w:t>
      </w:r>
      <w:r>
        <w:t>che</w:t>
      </w:r>
      <w:r>
        <w:rPr>
          <w:rFonts w:hint="eastAsia"/>
        </w:rPr>
        <w:t>业务与之相反，在上行链路中更易出现</w:t>
      </w:r>
      <w:r>
        <w:rPr>
          <w:rFonts w:hint="eastAsia"/>
        </w:rPr>
        <w:t>H</w:t>
      </w:r>
      <w:r>
        <w:t>ot</w:t>
      </w:r>
      <w:r>
        <w:rPr>
          <w:rFonts w:hint="eastAsia"/>
        </w:rPr>
        <w:t>状态，而下行链路中出现</w:t>
      </w:r>
      <w:r>
        <w:rPr>
          <w:rFonts w:hint="eastAsia"/>
        </w:rPr>
        <w:t>Ho</w:t>
      </w:r>
      <w:r>
        <w:t>t</w:t>
      </w:r>
      <w:r>
        <w:rPr>
          <w:rFonts w:hint="eastAsia"/>
        </w:rPr>
        <w:t>状态的比例不足</w:t>
      </w:r>
      <w:r>
        <w:rPr>
          <w:rFonts w:hint="eastAsia"/>
        </w:rPr>
        <w:t>30%</w:t>
      </w:r>
      <w:r>
        <w:rPr>
          <w:rFonts w:hint="eastAsia"/>
        </w:rPr>
        <w:t>。</w:t>
      </w:r>
    </w:p>
    <w:p w14:paraId="0C214726" w14:textId="77777777" w:rsidR="00D943CF" w:rsidRDefault="00D943CF" w:rsidP="00D23C4D">
      <w:pPr>
        <w:tabs>
          <w:tab w:val="left" w:pos="6884"/>
        </w:tabs>
        <w:ind w:firstLine="420"/>
      </w:pPr>
    </w:p>
    <w:p w14:paraId="73B33646" w14:textId="77777777" w:rsidR="005930F8" w:rsidRDefault="00290F7E" w:rsidP="00D943CF">
      <w:pPr>
        <w:ind w:firstLine="420"/>
      </w:pPr>
      <w:r>
        <w:t>1.</w:t>
      </w:r>
      <w:r w:rsidR="00D943CF">
        <w:t>1.</w:t>
      </w:r>
      <w:r>
        <w:t xml:space="preserve">5 </w:t>
      </w:r>
      <w:r w:rsidR="00D23C4D" w:rsidRPr="00D23C4D">
        <w:t>B</w:t>
      </w:r>
      <w:r w:rsidR="00D23C4D" w:rsidRPr="00D23C4D">
        <w:rPr>
          <w:rFonts w:hint="eastAsia"/>
        </w:rPr>
        <w:t>urst</w:t>
      </w:r>
      <w:r w:rsidR="00D23C4D" w:rsidRPr="00D23C4D">
        <w:rPr>
          <w:rFonts w:hint="eastAsia"/>
        </w:rPr>
        <w:t>对</w:t>
      </w:r>
      <w:r w:rsidR="00D23C4D" w:rsidRPr="00D23C4D">
        <w:rPr>
          <w:rFonts w:hint="eastAsia"/>
        </w:rPr>
        <w:t>Buffer</w:t>
      </w:r>
      <w:r w:rsidR="00D23C4D" w:rsidRPr="00D23C4D">
        <w:rPr>
          <w:rFonts w:hint="eastAsia"/>
        </w:rPr>
        <w:t>占用率的影响</w:t>
      </w:r>
    </w:p>
    <w:p w14:paraId="3D36017C" w14:textId="77777777" w:rsidR="00D23C4D" w:rsidRDefault="00D23C4D" w:rsidP="00D23C4D">
      <w:pPr>
        <w:ind w:firstLine="420"/>
      </w:pPr>
      <w:r>
        <w:rPr>
          <w:rFonts w:hint="eastAsia"/>
        </w:rPr>
        <w:t>使用</w:t>
      </w:r>
      <w:r>
        <w:rPr>
          <w:rFonts w:hint="eastAsia"/>
        </w:rPr>
        <w:t>50m</w:t>
      </w:r>
      <w:r>
        <w:t>s</w:t>
      </w:r>
      <w:r>
        <w:rPr>
          <w:rFonts w:hint="eastAsia"/>
        </w:rPr>
        <w:t>的抽样周期对测量的流量数据抽样，测量发生</w:t>
      </w:r>
      <w:r>
        <w:rPr>
          <w:rFonts w:hint="eastAsia"/>
        </w:rPr>
        <w:t>b</w:t>
      </w:r>
      <w:r>
        <w:t>urst</w:t>
      </w:r>
      <w:r>
        <w:rPr>
          <w:rFonts w:hint="eastAsia"/>
        </w:rPr>
        <w:t>的端口的比例与</w:t>
      </w:r>
      <w:r>
        <w:rPr>
          <w:rFonts w:hint="eastAsia"/>
        </w:rPr>
        <w:t>b</w:t>
      </w:r>
      <w:r>
        <w:t>uffer</w:t>
      </w:r>
      <w:r>
        <w:rPr>
          <w:rFonts w:hint="eastAsia"/>
        </w:rPr>
        <w:t>占用率的关系，这里对</w:t>
      </w:r>
      <w:r>
        <w:rPr>
          <w:rFonts w:hint="eastAsia"/>
        </w:rPr>
        <w:t>b</w:t>
      </w:r>
      <w:r>
        <w:t>uffer</w:t>
      </w:r>
      <w:r>
        <w:rPr>
          <w:rFonts w:hint="eastAsia"/>
        </w:rPr>
        <w:t>占用率根据其最大值进行归一化处理，得到以</w:t>
      </w:r>
      <w:r>
        <w:rPr>
          <w:rFonts w:hint="eastAsia"/>
        </w:rPr>
        <w:t>b</w:t>
      </w:r>
      <w:r>
        <w:t>urst</w:t>
      </w:r>
      <w:r>
        <w:rPr>
          <w:rFonts w:hint="eastAsia"/>
        </w:rPr>
        <w:t>端口比例为横坐标、</w:t>
      </w:r>
      <w:r>
        <w:rPr>
          <w:rFonts w:hint="eastAsia"/>
        </w:rPr>
        <w:t>b</w:t>
      </w:r>
      <w:r>
        <w:t>uffer</w:t>
      </w:r>
      <w:r>
        <w:rPr>
          <w:rFonts w:hint="eastAsia"/>
        </w:rPr>
        <w:t>归一化处理后的占用率为纵坐标的箱型图，如</w:t>
      </w:r>
      <w:r w:rsidR="00D943CF">
        <w:rPr>
          <w:rFonts w:hint="eastAsia"/>
        </w:rPr>
        <w:t>图</w:t>
      </w:r>
      <w:r w:rsidR="00D943CF">
        <w:rPr>
          <w:rFonts w:hint="eastAsia"/>
        </w:rPr>
        <w:t>7</w:t>
      </w:r>
      <w:r>
        <w:rPr>
          <w:rFonts w:hint="eastAsia"/>
        </w:rPr>
        <w:t>所示：</w:t>
      </w:r>
    </w:p>
    <w:p w14:paraId="5BE3B4CE" w14:textId="77777777" w:rsidR="002A27E4" w:rsidRDefault="00D23C4D" w:rsidP="00E36996">
      <w:pPr>
        <w:ind w:firstLine="420"/>
      </w:pPr>
      <w:r>
        <w:rPr>
          <w:noProof/>
        </w:rPr>
        <w:drawing>
          <wp:inline distT="0" distB="0" distL="0" distR="0" wp14:anchorId="5D964BF3" wp14:editId="69EC8FC7">
            <wp:extent cx="5274310" cy="12788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278890"/>
                    </a:xfrm>
                    <a:prstGeom prst="rect">
                      <a:avLst/>
                    </a:prstGeom>
                  </pic:spPr>
                </pic:pic>
              </a:graphicData>
            </a:graphic>
          </wp:inline>
        </w:drawing>
      </w:r>
    </w:p>
    <w:p w14:paraId="499C3CF8" w14:textId="77777777" w:rsidR="00D23C4D" w:rsidRDefault="00D943CF" w:rsidP="00D943CF">
      <w:pPr>
        <w:jc w:val="center"/>
      </w:pPr>
      <w:r>
        <w:rPr>
          <w:rFonts w:hint="eastAsia"/>
        </w:rPr>
        <w:t>图</w:t>
      </w:r>
      <w:r>
        <w:rPr>
          <w:rFonts w:hint="eastAsia"/>
        </w:rPr>
        <w:t>7</w:t>
      </w:r>
      <w:r>
        <w:t xml:space="preserve"> </w:t>
      </w:r>
      <w:r>
        <w:rPr>
          <w:rFonts w:hint="eastAsia"/>
        </w:rPr>
        <w:t>Burst</w:t>
      </w:r>
      <w:r>
        <w:rPr>
          <w:rFonts w:hint="eastAsia"/>
        </w:rPr>
        <w:t>与端口</w:t>
      </w:r>
      <w:r>
        <w:rPr>
          <w:rFonts w:hint="eastAsia"/>
        </w:rPr>
        <w:t>buffer</w:t>
      </w:r>
      <w:r>
        <w:rPr>
          <w:rFonts w:hint="eastAsia"/>
        </w:rPr>
        <w:t>占用率</w:t>
      </w:r>
    </w:p>
    <w:p w14:paraId="09DBD2C9" w14:textId="4D491E12" w:rsidR="009625F9" w:rsidRDefault="00EF5DD3" w:rsidP="00383717">
      <w:pPr>
        <w:ind w:firstLine="420"/>
      </w:pPr>
      <w:r>
        <w:rPr>
          <w:rFonts w:hint="eastAsia"/>
        </w:rPr>
        <w:t>由图可知，</w:t>
      </w:r>
      <w:r>
        <w:rPr>
          <w:rFonts w:hint="eastAsia"/>
        </w:rPr>
        <w:t>Ha</w:t>
      </w:r>
      <w:r>
        <w:t>doop</w:t>
      </w:r>
      <w:r w:rsidR="00F07B37">
        <w:rPr>
          <w:rFonts w:hint="eastAsia"/>
        </w:rPr>
        <w:t>的</w:t>
      </w:r>
      <w:r w:rsidR="00F07B37">
        <w:rPr>
          <w:rFonts w:hint="eastAsia"/>
        </w:rPr>
        <w:t>b</w:t>
      </w:r>
      <w:r w:rsidR="00F07B37">
        <w:t>urst</w:t>
      </w:r>
      <w:r w:rsidR="00F07B37">
        <w:rPr>
          <w:rFonts w:hint="eastAsia"/>
        </w:rPr>
        <w:t>的</w:t>
      </w:r>
      <w:r w:rsidR="00BD6CEC">
        <w:rPr>
          <w:rFonts w:hint="eastAsia"/>
        </w:rPr>
        <w:t>Ho</w:t>
      </w:r>
      <w:r w:rsidR="00BD6CEC">
        <w:t>t</w:t>
      </w:r>
      <w:r w:rsidR="00BD6CEC">
        <w:rPr>
          <w:rFonts w:hint="eastAsia"/>
        </w:rPr>
        <w:t>状态</w:t>
      </w:r>
      <w:r w:rsidR="00F07B37">
        <w:rPr>
          <w:rFonts w:hint="eastAsia"/>
        </w:rPr>
        <w:t>端口的比例最大值最高</w:t>
      </w:r>
      <w:r>
        <w:rPr>
          <w:rFonts w:hint="eastAsia"/>
        </w:rPr>
        <w:t>，而</w:t>
      </w:r>
      <w:r>
        <w:rPr>
          <w:rFonts w:hint="eastAsia"/>
        </w:rPr>
        <w:t>We</w:t>
      </w:r>
      <w:r>
        <w:t>b</w:t>
      </w:r>
      <w:r>
        <w:rPr>
          <w:rFonts w:hint="eastAsia"/>
        </w:rPr>
        <w:t>和</w:t>
      </w:r>
      <w:r>
        <w:rPr>
          <w:rFonts w:hint="eastAsia"/>
        </w:rPr>
        <w:t>Cache</w:t>
      </w:r>
      <w:r>
        <w:rPr>
          <w:rFonts w:hint="eastAsia"/>
        </w:rPr>
        <w:t>业务</w:t>
      </w:r>
      <w:r w:rsidR="002C2E8E">
        <w:rPr>
          <w:rFonts w:hint="eastAsia"/>
        </w:rPr>
        <w:t>处于高利用率的端口比例</w:t>
      </w:r>
      <w:r>
        <w:rPr>
          <w:rFonts w:hint="eastAsia"/>
        </w:rPr>
        <w:t>最高分别为</w:t>
      </w:r>
      <w:r>
        <w:rPr>
          <w:rFonts w:hint="eastAsia"/>
        </w:rPr>
        <w:t>71%</w:t>
      </w:r>
      <w:r>
        <w:rPr>
          <w:rFonts w:hint="eastAsia"/>
        </w:rPr>
        <w:t>和</w:t>
      </w:r>
      <w:r>
        <w:rPr>
          <w:rFonts w:hint="eastAsia"/>
        </w:rPr>
        <w:t>65%</w:t>
      </w:r>
      <w:r>
        <w:rPr>
          <w:rFonts w:hint="eastAsia"/>
        </w:rPr>
        <w:t>。而且相比于其他两种业务，</w:t>
      </w:r>
      <w:r>
        <w:rPr>
          <w:rFonts w:hint="eastAsia"/>
        </w:rPr>
        <w:t>H</w:t>
      </w:r>
      <w:r>
        <w:t>adoop</w:t>
      </w:r>
      <w:r>
        <w:rPr>
          <w:rFonts w:hint="eastAsia"/>
        </w:rPr>
        <w:t>对</w:t>
      </w:r>
      <w:r>
        <w:rPr>
          <w:rFonts w:hint="eastAsia"/>
        </w:rPr>
        <w:t>b</w:t>
      </w:r>
      <w:r>
        <w:t>uffer</w:t>
      </w:r>
      <w:r>
        <w:rPr>
          <w:rFonts w:hint="eastAsia"/>
        </w:rPr>
        <w:t>的占用率更高，而且占用率的分布范围也更广。</w:t>
      </w:r>
      <w:r w:rsidR="009625F9">
        <w:rPr>
          <w:rFonts w:hint="eastAsia"/>
        </w:rPr>
        <w:t>同时，在</w:t>
      </w:r>
      <w:r w:rsidR="009625F9">
        <w:t>burst</w:t>
      </w:r>
      <w:r w:rsidR="009625F9">
        <w:rPr>
          <w:rFonts w:hint="eastAsia"/>
        </w:rPr>
        <w:t>端口比例较高时，三种业务的</w:t>
      </w:r>
      <w:r w:rsidR="009625F9">
        <w:rPr>
          <w:rFonts w:hint="eastAsia"/>
        </w:rPr>
        <w:t>b</w:t>
      </w:r>
      <w:r w:rsidR="009625F9">
        <w:t>uffer</w:t>
      </w:r>
      <w:r w:rsidR="009625F9">
        <w:rPr>
          <w:rFonts w:hint="eastAsia"/>
        </w:rPr>
        <w:t>占用率</w:t>
      </w:r>
      <w:r w:rsidR="00B6632C">
        <w:rPr>
          <w:rFonts w:hint="eastAsia"/>
        </w:rPr>
        <w:t>变化保持一致</w:t>
      </w:r>
      <w:r w:rsidR="009625F9">
        <w:rPr>
          <w:rFonts w:hint="eastAsia"/>
        </w:rPr>
        <w:t>。</w:t>
      </w:r>
    </w:p>
    <w:p w14:paraId="51321095" w14:textId="77777777" w:rsidR="007A0F21" w:rsidRDefault="007A0F21" w:rsidP="00383717">
      <w:pPr>
        <w:ind w:firstLine="420"/>
      </w:pPr>
    </w:p>
    <w:p w14:paraId="08B2FA60" w14:textId="77777777" w:rsidR="007A0F21" w:rsidRDefault="007A0F21" w:rsidP="007A0F21">
      <w:r>
        <w:rPr>
          <w:rFonts w:hint="eastAsia"/>
        </w:rPr>
        <w:t>1</w:t>
      </w:r>
      <w:r>
        <w:t xml:space="preserve">.2 </w:t>
      </w:r>
      <w:r>
        <w:rPr>
          <w:rFonts w:hint="eastAsia"/>
        </w:rPr>
        <w:t>Facebook</w:t>
      </w:r>
      <w:r>
        <w:rPr>
          <w:rFonts w:hint="eastAsia"/>
        </w:rPr>
        <w:t>数据中心网络流量特征</w:t>
      </w:r>
    </w:p>
    <w:p w14:paraId="553BEAF9" w14:textId="77777777" w:rsidR="007A0F21" w:rsidRDefault="00E36996" w:rsidP="00E36996">
      <w:r>
        <w:rPr>
          <w:rFonts w:hint="eastAsia"/>
        </w:rPr>
        <w:t>1</w:t>
      </w:r>
      <w:r>
        <w:t xml:space="preserve">.2.1 </w:t>
      </w:r>
      <w:r>
        <w:rPr>
          <w:rFonts w:hint="eastAsia"/>
        </w:rPr>
        <w:t>Facebook</w:t>
      </w:r>
      <w:r>
        <w:rPr>
          <w:rFonts w:hint="eastAsia"/>
        </w:rPr>
        <w:t>数据中心网络拓扑结构</w:t>
      </w:r>
    </w:p>
    <w:p w14:paraId="76B231D6" w14:textId="35701F00" w:rsidR="00E36996" w:rsidRDefault="00E36996" w:rsidP="00E36996">
      <w:r>
        <w:t>F</w:t>
      </w:r>
      <w:r>
        <w:rPr>
          <w:rFonts w:hint="eastAsia"/>
        </w:rPr>
        <w:t>ace</w:t>
      </w:r>
      <w:r>
        <w:t>book</w:t>
      </w:r>
      <w:r>
        <w:rPr>
          <w:rFonts w:hint="eastAsia"/>
        </w:rPr>
        <w:t>的数据中心分布在多个地理位置，不同位置的数据中心可以</w:t>
      </w:r>
      <w:r w:rsidR="007E080C">
        <w:rPr>
          <w:rFonts w:hint="eastAsia"/>
        </w:rPr>
        <w:t>称作</w:t>
      </w:r>
      <w:r>
        <w:rPr>
          <w:rFonts w:hint="eastAsia"/>
        </w:rPr>
        <w:t>一个</w:t>
      </w:r>
      <w:r>
        <w:t>Datacenter Site</w:t>
      </w:r>
      <w:r>
        <w:rPr>
          <w:rFonts w:hint="eastAsia"/>
        </w:rPr>
        <w:t>，由骨干网络将所有的这些</w:t>
      </w:r>
      <w:r>
        <w:rPr>
          <w:rFonts w:hint="eastAsia"/>
        </w:rPr>
        <w:t>Site</w:t>
      </w:r>
      <w:r>
        <w:rPr>
          <w:rFonts w:hint="eastAsia"/>
        </w:rPr>
        <w:t>连接起来。而在每一个</w:t>
      </w:r>
      <w:r>
        <w:rPr>
          <w:rFonts w:hint="eastAsia"/>
        </w:rPr>
        <w:t>Datacenter</w:t>
      </w:r>
      <w:r>
        <w:t xml:space="preserve"> S</w:t>
      </w:r>
      <w:r>
        <w:rPr>
          <w:rFonts w:hint="eastAsia"/>
        </w:rPr>
        <w:t>ite</w:t>
      </w:r>
      <w:r>
        <w:rPr>
          <w:rFonts w:hint="eastAsia"/>
        </w:rPr>
        <w:t>中可能包含了一个或多个建筑，每个建筑都相当于是一个独立的数据中心，各自都运营着独立的数据中心网络。每个数据中心网络都有类似于图</w:t>
      </w:r>
      <w:r>
        <w:t>8</w:t>
      </w:r>
      <w:r>
        <w:rPr>
          <w:rFonts w:hint="eastAsia"/>
        </w:rPr>
        <w:t>所示的拓扑结构，它由多个</w:t>
      </w:r>
      <w:r>
        <w:t>cluster</w:t>
      </w:r>
      <w:r>
        <w:rPr>
          <w:rFonts w:hint="eastAsia"/>
        </w:rPr>
        <w:t>构成，</w:t>
      </w:r>
      <w:r>
        <w:rPr>
          <w:rFonts w:hint="eastAsia"/>
        </w:rPr>
        <w:t>c</w:t>
      </w:r>
      <w:r>
        <w:t>luster</w:t>
      </w:r>
      <w:r>
        <w:rPr>
          <w:rFonts w:hint="eastAsia"/>
        </w:rPr>
        <w:t>可是视作数据中心网络中部署的一个个单元，承载某个独立的业务，如</w:t>
      </w:r>
      <w:r>
        <w:rPr>
          <w:rFonts w:hint="eastAsia"/>
        </w:rPr>
        <w:t>h</w:t>
      </w:r>
      <w:r>
        <w:t>adoop</w:t>
      </w:r>
      <w:r>
        <w:rPr>
          <w:rFonts w:hint="eastAsia"/>
        </w:rPr>
        <w:t>、</w:t>
      </w:r>
      <w:r>
        <w:rPr>
          <w:rFonts w:hint="eastAsia"/>
        </w:rPr>
        <w:t>ca</w:t>
      </w:r>
      <w:r>
        <w:t>che</w:t>
      </w:r>
      <w:r>
        <w:rPr>
          <w:rFonts w:hint="eastAsia"/>
        </w:rPr>
        <w:t>、</w:t>
      </w:r>
      <w:r>
        <w:rPr>
          <w:rFonts w:hint="eastAsia"/>
        </w:rPr>
        <w:t>f</w:t>
      </w:r>
      <w:r>
        <w:t>rontend</w:t>
      </w:r>
      <w:r>
        <w:rPr>
          <w:rFonts w:hint="eastAsia"/>
        </w:rPr>
        <w:t>等，每个</w:t>
      </w:r>
      <w:r>
        <w:rPr>
          <w:rFonts w:hint="eastAsia"/>
        </w:rPr>
        <w:t>c</w:t>
      </w:r>
      <w:r>
        <w:t>luster</w:t>
      </w:r>
      <w:r>
        <w:rPr>
          <w:rFonts w:hint="eastAsia"/>
        </w:rPr>
        <w:t>都采用类似</w:t>
      </w:r>
      <w:r>
        <w:rPr>
          <w:rFonts w:hint="eastAsia"/>
        </w:rPr>
        <w:t>c</w:t>
      </w:r>
      <w:r>
        <w:t>los</w:t>
      </w:r>
      <w:r>
        <w:rPr>
          <w:rFonts w:hint="eastAsia"/>
        </w:rPr>
        <w:t>架构，即完全二分图结构，其中一层为</w:t>
      </w:r>
      <w:r>
        <w:rPr>
          <w:rFonts w:hint="eastAsia"/>
        </w:rPr>
        <w:t>t</w:t>
      </w:r>
      <w:r>
        <w:t xml:space="preserve">op-of-rack </w:t>
      </w:r>
      <w:r>
        <w:rPr>
          <w:rFonts w:hint="eastAsia"/>
        </w:rPr>
        <w:t>swi</w:t>
      </w:r>
      <w:r>
        <w:t>tch</w:t>
      </w:r>
      <w:r>
        <w:rPr>
          <w:rFonts w:hint="eastAsia"/>
        </w:rPr>
        <w:t>（</w:t>
      </w:r>
      <w:r>
        <w:rPr>
          <w:rFonts w:hint="eastAsia"/>
        </w:rPr>
        <w:t>R</w:t>
      </w:r>
      <w:r>
        <w:t>SW</w:t>
      </w:r>
      <w:r>
        <w:rPr>
          <w:rFonts w:hint="eastAsia"/>
        </w:rPr>
        <w:t>），另一层为</w:t>
      </w:r>
      <w:r>
        <w:rPr>
          <w:rFonts w:hint="eastAsia"/>
        </w:rPr>
        <w:t>clu</w:t>
      </w:r>
      <w:r>
        <w:t>ster switch</w:t>
      </w:r>
      <w:r>
        <w:rPr>
          <w:rFonts w:hint="eastAsia"/>
        </w:rPr>
        <w:t>（</w:t>
      </w:r>
      <w:r>
        <w:rPr>
          <w:rFonts w:hint="eastAsia"/>
        </w:rPr>
        <w:t>C</w:t>
      </w:r>
      <w:r>
        <w:t>SW</w:t>
      </w:r>
      <w:r>
        <w:rPr>
          <w:rFonts w:hint="eastAsia"/>
        </w:rPr>
        <w:t>），它们之间通过</w:t>
      </w:r>
      <w:r>
        <w:rPr>
          <w:rFonts w:hint="eastAsia"/>
        </w:rPr>
        <w:t>10</w:t>
      </w:r>
      <w:r>
        <w:t>G</w:t>
      </w:r>
      <w:r>
        <w:rPr>
          <w:rFonts w:hint="eastAsia"/>
        </w:rPr>
        <w:t>bps</w:t>
      </w:r>
      <w:r>
        <w:rPr>
          <w:rFonts w:hint="eastAsia"/>
        </w:rPr>
        <w:t>的链路连接起来。每个</w:t>
      </w:r>
      <w:r>
        <w:rPr>
          <w:rFonts w:hint="eastAsia"/>
        </w:rPr>
        <w:t>R</w:t>
      </w:r>
      <w:r>
        <w:t>SW</w:t>
      </w:r>
      <w:r>
        <w:rPr>
          <w:rFonts w:hint="eastAsia"/>
        </w:rPr>
        <w:t>会连接很多承载特定服务的主机，他们通过</w:t>
      </w:r>
      <w:r>
        <w:rPr>
          <w:rFonts w:hint="eastAsia"/>
        </w:rPr>
        <w:t>10</w:t>
      </w:r>
      <w:r>
        <w:t>G</w:t>
      </w:r>
      <w:r>
        <w:rPr>
          <w:rFonts w:hint="eastAsia"/>
        </w:rPr>
        <w:t>bps</w:t>
      </w:r>
      <w:r>
        <w:rPr>
          <w:rFonts w:hint="eastAsia"/>
        </w:rPr>
        <w:t>的以太网链路与对应的</w:t>
      </w:r>
      <w:r>
        <w:rPr>
          <w:rFonts w:hint="eastAsia"/>
        </w:rPr>
        <w:t>R</w:t>
      </w:r>
      <w:r>
        <w:t>SW</w:t>
      </w:r>
      <w:r>
        <w:rPr>
          <w:rFonts w:hint="eastAsia"/>
        </w:rPr>
        <w:t>相连接，每个主机都只运行单一的服务，同一</w:t>
      </w:r>
      <w:r>
        <w:rPr>
          <w:rFonts w:hint="eastAsia"/>
        </w:rPr>
        <w:t>R</w:t>
      </w:r>
      <w:r>
        <w:t>SW</w:t>
      </w:r>
      <w:r>
        <w:rPr>
          <w:rFonts w:hint="eastAsia"/>
        </w:rPr>
        <w:t>下的主机运行的服务都相同，同一个</w:t>
      </w:r>
      <w:r>
        <w:rPr>
          <w:rFonts w:hint="eastAsia"/>
        </w:rPr>
        <w:t>c</w:t>
      </w:r>
      <w:r>
        <w:t>luster</w:t>
      </w:r>
      <w:r>
        <w:rPr>
          <w:rFonts w:hint="eastAsia"/>
        </w:rPr>
        <w:t>下的主机运行的服务可能都相同，也可能不同，这具体取决于</w:t>
      </w:r>
      <w:r>
        <w:rPr>
          <w:rFonts w:hint="eastAsia"/>
        </w:rPr>
        <w:t>c</w:t>
      </w:r>
      <w:r>
        <w:t>luster</w:t>
      </w:r>
      <w:r>
        <w:rPr>
          <w:rFonts w:hint="eastAsia"/>
        </w:rPr>
        <w:t>本身承载的业务。每个</w:t>
      </w:r>
      <w:r>
        <w:t>RSW</w:t>
      </w:r>
      <w:r>
        <w:rPr>
          <w:rFonts w:hint="eastAsia"/>
        </w:rPr>
        <w:t>下连接的主机数量不固定，因</w:t>
      </w:r>
      <w:r>
        <w:rPr>
          <w:rFonts w:hint="eastAsia"/>
        </w:rPr>
        <w:t>c</w:t>
      </w:r>
      <w:r>
        <w:t>luster</w:t>
      </w:r>
      <w:r>
        <w:rPr>
          <w:rFonts w:hint="eastAsia"/>
        </w:rPr>
        <w:t>而异。不同</w:t>
      </w:r>
      <w:r>
        <w:rPr>
          <w:rFonts w:hint="eastAsia"/>
        </w:rPr>
        <w:t>c</w:t>
      </w:r>
      <w:r>
        <w:t>luster</w:t>
      </w:r>
      <w:r>
        <w:rPr>
          <w:rFonts w:hint="eastAsia"/>
        </w:rPr>
        <w:t>中的</w:t>
      </w:r>
      <w:r>
        <w:rPr>
          <w:rFonts w:hint="eastAsia"/>
        </w:rPr>
        <w:t>C</w:t>
      </w:r>
      <w:r>
        <w:t>SW</w:t>
      </w:r>
      <w:r>
        <w:rPr>
          <w:rFonts w:hint="eastAsia"/>
        </w:rPr>
        <w:t>通过称为</w:t>
      </w:r>
      <w:r>
        <w:rPr>
          <w:rFonts w:hint="eastAsia"/>
        </w:rPr>
        <w:t>Fat</w:t>
      </w:r>
      <w:r>
        <w:t xml:space="preserve"> Cat</w:t>
      </w:r>
      <w:r>
        <w:rPr>
          <w:rFonts w:hint="eastAsia"/>
        </w:rPr>
        <w:t>的另一层交换机连接起来，单独的</w:t>
      </w:r>
      <w:r>
        <w:rPr>
          <w:rFonts w:hint="eastAsia"/>
        </w:rPr>
        <w:t>C</w:t>
      </w:r>
      <w:r>
        <w:t>SW</w:t>
      </w:r>
      <w:r>
        <w:rPr>
          <w:rFonts w:hint="eastAsia"/>
        </w:rPr>
        <w:t>和</w:t>
      </w:r>
      <w:r>
        <w:rPr>
          <w:rFonts w:hint="eastAsia"/>
        </w:rPr>
        <w:t>F</w:t>
      </w:r>
      <w:r>
        <w:t>C</w:t>
      </w:r>
      <w:r>
        <w:rPr>
          <w:rFonts w:hint="eastAsia"/>
        </w:rPr>
        <w:t>之间通过四条</w:t>
      </w:r>
      <w:r>
        <w:rPr>
          <w:rFonts w:hint="eastAsia"/>
        </w:rPr>
        <w:t>10</w:t>
      </w:r>
      <w:r>
        <w:t>G</w:t>
      </w:r>
      <w:r>
        <w:rPr>
          <w:rFonts w:hint="eastAsia"/>
        </w:rPr>
        <w:t>bps</w:t>
      </w:r>
      <w:r>
        <w:rPr>
          <w:rFonts w:hint="eastAsia"/>
        </w:rPr>
        <w:t>的链路相连接，实现</w:t>
      </w:r>
      <w:r>
        <w:rPr>
          <w:rFonts w:hint="eastAsia"/>
        </w:rPr>
        <w:t>40</w:t>
      </w:r>
      <w:r>
        <w:t>G</w:t>
      </w:r>
      <w:r>
        <w:rPr>
          <w:rFonts w:hint="eastAsia"/>
        </w:rPr>
        <w:t>bps</w:t>
      </w:r>
      <w:r>
        <w:rPr>
          <w:rFonts w:hint="eastAsia"/>
        </w:rPr>
        <w:t>的可用带宽。除此之外，</w:t>
      </w:r>
      <w:r>
        <w:rPr>
          <w:rFonts w:hint="eastAsia"/>
        </w:rPr>
        <w:t>C</w:t>
      </w:r>
      <w:r>
        <w:t>SW</w:t>
      </w:r>
      <w:r>
        <w:rPr>
          <w:rFonts w:hint="eastAsia"/>
        </w:rPr>
        <w:t>还通过连接汇聚层交换机负责与同一个</w:t>
      </w:r>
      <w:r>
        <w:rPr>
          <w:rFonts w:hint="eastAsia"/>
        </w:rPr>
        <w:t>s</w:t>
      </w:r>
      <w:r>
        <w:t>ite</w:t>
      </w:r>
      <w:r>
        <w:rPr>
          <w:rFonts w:hint="eastAsia"/>
        </w:rPr>
        <w:t>的不同数据中心网络进行数据传输，以及通过连接路由器实现不同</w:t>
      </w:r>
      <w:r>
        <w:rPr>
          <w:rFonts w:hint="eastAsia"/>
        </w:rPr>
        <w:t>s</w:t>
      </w:r>
      <w:r>
        <w:t>ite</w:t>
      </w:r>
      <w:r>
        <w:rPr>
          <w:rFonts w:hint="eastAsia"/>
        </w:rPr>
        <w:t>之间的数据传输。</w:t>
      </w:r>
    </w:p>
    <w:p w14:paraId="2D2EE7B6" w14:textId="77777777" w:rsidR="00E36996" w:rsidRDefault="00E36996" w:rsidP="00E36996">
      <w:pPr>
        <w:jc w:val="center"/>
      </w:pPr>
      <w:r>
        <w:rPr>
          <w:noProof/>
        </w:rPr>
        <w:lastRenderedPageBreak/>
        <w:drawing>
          <wp:inline distT="0" distB="0" distL="0" distR="0" wp14:anchorId="5C5FBC58" wp14:editId="5FC965C4">
            <wp:extent cx="4030980" cy="1313815"/>
            <wp:effectExtent l="0" t="0" r="762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30980" cy="1313815"/>
                    </a:xfrm>
                    <a:prstGeom prst="rect">
                      <a:avLst/>
                    </a:prstGeom>
                  </pic:spPr>
                </pic:pic>
              </a:graphicData>
            </a:graphic>
          </wp:inline>
        </w:drawing>
      </w:r>
    </w:p>
    <w:p w14:paraId="7B7C0C74" w14:textId="77777777" w:rsidR="00E36996" w:rsidRDefault="00E36996" w:rsidP="00E36996">
      <w:pPr>
        <w:jc w:val="center"/>
      </w:pPr>
      <w:r>
        <w:rPr>
          <w:rFonts w:hint="eastAsia"/>
        </w:rPr>
        <w:t>图</w:t>
      </w:r>
      <w:r>
        <w:t xml:space="preserve">8  </w:t>
      </w:r>
      <w:r>
        <w:rPr>
          <w:rFonts w:hint="eastAsia"/>
        </w:rPr>
        <w:t>Facebook</w:t>
      </w:r>
      <w:r>
        <w:rPr>
          <w:rFonts w:hint="eastAsia"/>
        </w:rPr>
        <w:t>数据中心网络拓扑结构</w:t>
      </w:r>
    </w:p>
    <w:p w14:paraId="60F6A816" w14:textId="77777777" w:rsidR="00E36996" w:rsidRDefault="00E36996" w:rsidP="00272947">
      <w:pPr>
        <w:ind w:firstLine="420"/>
      </w:pPr>
      <w:r>
        <w:rPr>
          <w:rFonts w:hint="eastAsia"/>
        </w:rPr>
        <w:t>现今大多数的</w:t>
      </w:r>
      <w:r>
        <w:t>Facebook</w:t>
      </w:r>
      <w:r>
        <w:rPr>
          <w:rFonts w:hint="eastAsia"/>
        </w:rPr>
        <w:t>数据中心网络都还在采用</w:t>
      </w:r>
      <w:r>
        <w:rPr>
          <w:rFonts w:hint="eastAsia"/>
        </w:rPr>
        <w:t>4</w:t>
      </w:r>
      <w:r>
        <w:t>-post</w:t>
      </w:r>
      <w:r>
        <w:rPr>
          <w:rFonts w:hint="eastAsia"/>
        </w:rPr>
        <w:t>的</w:t>
      </w:r>
      <w:r>
        <w:t>clos</w:t>
      </w:r>
      <w:r>
        <w:rPr>
          <w:rFonts w:hint="eastAsia"/>
        </w:rPr>
        <w:t>架构，即每个数据中心网络中有</w:t>
      </w:r>
      <w:r>
        <w:rPr>
          <w:rFonts w:hint="eastAsia"/>
        </w:rPr>
        <w:t>4</w:t>
      </w:r>
      <w:r>
        <w:rPr>
          <w:rFonts w:hint="eastAsia"/>
        </w:rPr>
        <w:t>个</w:t>
      </w:r>
      <w:r>
        <w:rPr>
          <w:rFonts w:hint="eastAsia"/>
        </w:rPr>
        <w:t>F</w:t>
      </w:r>
      <w:r>
        <w:t>C</w:t>
      </w:r>
      <w:r>
        <w:rPr>
          <w:rFonts w:hint="eastAsia"/>
        </w:rPr>
        <w:t>，每个</w:t>
      </w:r>
      <w:r>
        <w:rPr>
          <w:rFonts w:hint="eastAsia"/>
        </w:rPr>
        <w:t>c</w:t>
      </w:r>
      <w:r>
        <w:t>luster</w:t>
      </w:r>
      <w:r>
        <w:rPr>
          <w:rFonts w:hint="eastAsia"/>
        </w:rPr>
        <w:t>中有</w:t>
      </w:r>
      <w:r>
        <w:rPr>
          <w:rFonts w:hint="eastAsia"/>
        </w:rPr>
        <w:t>4</w:t>
      </w:r>
      <w:r>
        <w:rPr>
          <w:rFonts w:hint="eastAsia"/>
        </w:rPr>
        <w:t>个</w:t>
      </w:r>
      <w:r>
        <w:rPr>
          <w:rFonts w:hint="eastAsia"/>
        </w:rPr>
        <w:t>C</w:t>
      </w:r>
      <w:r>
        <w:t>SW</w:t>
      </w:r>
      <w:r>
        <w:rPr>
          <w:rFonts w:hint="eastAsia"/>
        </w:rPr>
        <w:t>。而目前</w:t>
      </w:r>
      <w:r>
        <w:rPr>
          <w:rFonts w:hint="eastAsia"/>
        </w:rPr>
        <w:t>Face</w:t>
      </w:r>
      <w:r>
        <w:t>boo</w:t>
      </w:r>
      <w:r>
        <w:rPr>
          <w:rFonts w:hint="eastAsia"/>
        </w:rPr>
        <w:t>k</w:t>
      </w:r>
      <w:r>
        <w:rPr>
          <w:rFonts w:hint="eastAsia"/>
        </w:rPr>
        <w:t>也已研发出新的</w:t>
      </w:r>
      <w:r>
        <w:rPr>
          <w:rFonts w:hint="eastAsia"/>
        </w:rPr>
        <w:t>Fabric</w:t>
      </w:r>
      <w:r>
        <w:rPr>
          <w:rFonts w:hint="eastAsia"/>
        </w:rPr>
        <w:t>架构，并开始在自己的数据中心中推广和应用。本文中所有的数据来源都是传统的图</w:t>
      </w:r>
      <w:r>
        <w:t>8</w:t>
      </w:r>
      <w:r>
        <w:rPr>
          <w:rFonts w:hint="eastAsia"/>
        </w:rPr>
        <w:t>所示结构。</w:t>
      </w:r>
    </w:p>
    <w:p w14:paraId="719B4E33" w14:textId="77777777" w:rsidR="00272947" w:rsidRDefault="00272947" w:rsidP="00272947">
      <w:pPr>
        <w:ind w:firstLine="420"/>
      </w:pPr>
      <w:r>
        <w:rPr>
          <w:rFonts w:hint="eastAsia"/>
        </w:rPr>
        <w:t>1</w:t>
      </w:r>
      <w:r>
        <w:t xml:space="preserve">.2.2 </w:t>
      </w:r>
      <w:r>
        <w:rPr>
          <w:rFonts w:hint="eastAsia"/>
        </w:rPr>
        <w:t>业务概况</w:t>
      </w:r>
    </w:p>
    <w:p w14:paraId="6E13DE2E" w14:textId="77777777" w:rsidR="00272947" w:rsidRDefault="00272947" w:rsidP="00272947">
      <w:r>
        <w:t xml:space="preserve">  </w:t>
      </w:r>
      <w:r>
        <w:rPr>
          <w:rFonts w:hint="eastAsia"/>
        </w:rPr>
        <w:t>本文将考虑五种运行不同服务的主机，包括：运行</w:t>
      </w:r>
      <w:r>
        <w:rPr>
          <w:rFonts w:hint="eastAsia"/>
        </w:rPr>
        <w:t>w</w:t>
      </w:r>
      <w:r>
        <w:t>eb</w:t>
      </w:r>
      <w:r>
        <w:rPr>
          <w:rFonts w:hint="eastAsia"/>
        </w:rPr>
        <w:t>业务的</w:t>
      </w:r>
      <w:r>
        <w:rPr>
          <w:rFonts w:hint="eastAsia"/>
        </w:rPr>
        <w:t>w</w:t>
      </w:r>
      <w:r>
        <w:t>eb</w:t>
      </w:r>
      <w:r>
        <w:rPr>
          <w:rFonts w:hint="eastAsia"/>
        </w:rPr>
        <w:t>服务器，运行数据库业务的</w:t>
      </w:r>
      <w:r>
        <w:rPr>
          <w:rFonts w:hint="eastAsia"/>
        </w:rPr>
        <w:t>M</w:t>
      </w:r>
      <w:r>
        <w:t>ySQL</w:t>
      </w:r>
      <w:r>
        <w:rPr>
          <w:rFonts w:hint="eastAsia"/>
        </w:rPr>
        <w:t>服务器，用于临时存储请求结果的</w:t>
      </w:r>
      <w:r>
        <w:rPr>
          <w:rFonts w:hint="eastAsia"/>
        </w:rPr>
        <w:t>c</w:t>
      </w:r>
      <w:r>
        <w:t>ache</w:t>
      </w:r>
      <w:r>
        <w:rPr>
          <w:rFonts w:hint="eastAsia"/>
        </w:rPr>
        <w:t>服务器（既包括了保证数据一致性的</w:t>
      </w:r>
      <w:r>
        <w:rPr>
          <w:rFonts w:hint="eastAsia"/>
        </w:rPr>
        <w:t>l</w:t>
      </w:r>
      <w:r>
        <w:t>eader cache</w:t>
      </w:r>
      <w:r>
        <w:rPr>
          <w:rFonts w:hint="eastAsia"/>
        </w:rPr>
        <w:t>，还包括了处理大多数读取请求的</w:t>
      </w:r>
      <w:r>
        <w:rPr>
          <w:rFonts w:hint="eastAsia"/>
        </w:rPr>
        <w:t>f</w:t>
      </w:r>
      <w:r>
        <w:t>ollower cache</w:t>
      </w:r>
      <w:r>
        <w:rPr>
          <w:rFonts w:hint="eastAsia"/>
        </w:rPr>
        <w:t>），进行离线数据分析和数据挖掘的</w:t>
      </w:r>
      <w:r>
        <w:rPr>
          <w:rFonts w:hint="eastAsia"/>
        </w:rPr>
        <w:t>h</w:t>
      </w:r>
      <w:r>
        <w:t>adoop</w:t>
      </w:r>
      <w:r>
        <w:rPr>
          <w:rFonts w:hint="eastAsia"/>
        </w:rPr>
        <w:t>服务器，以及聚合并供给信息资源的</w:t>
      </w:r>
      <w:r>
        <w:rPr>
          <w:rFonts w:hint="eastAsia"/>
        </w:rPr>
        <w:t>Mu</w:t>
      </w:r>
      <w:r>
        <w:t>lti</w:t>
      </w:r>
      <w:r>
        <w:rPr>
          <w:rFonts w:hint="eastAsia"/>
        </w:rPr>
        <w:t>f</w:t>
      </w:r>
      <w:r>
        <w:t>eed</w:t>
      </w:r>
      <w:r>
        <w:rPr>
          <w:rFonts w:hint="eastAsia"/>
        </w:rPr>
        <w:t>服务器。这些服务涵盖了</w:t>
      </w:r>
      <w:r>
        <w:rPr>
          <w:rFonts w:hint="eastAsia"/>
        </w:rPr>
        <w:t>Face</w:t>
      </w:r>
      <w:r>
        <w:t>book</w:t>
      </w:r>
      <w:r>
        <w:rPr>
          <w:rFonts w:hint="eastAsia"/>
        </w:rPr>
        <w:t>数据中心大多数的数据流量。</w:t>
      </w:r>
    </w:p>
    <w:p w14:paraId="0B3F7B08" w14:textId="77777777" w:rsidR="00272947" w:rsidRDefault="00272947" w:rsidP="00272947">
      <w:r>
        <w:rPr>
          <w:rFonts w:hint="eastAsia"/>
        </w:rPr>
        <w:t xml:space="preserve"> </w:t>
      </w:r>
      <w:r>
        <w:t xml:space="preserve">       </w:t>
      </w:r>
      <w:r>
        <w:rPr>
          <w:rFonts w:hint="eastAsia"/>
        </w:rPr>
        <w:t>Face</w:t>
      </w:r>
      <w:r>
        <w:t>book</w:t>
      </w:r>
      <w:r>
        <w:rPr>
          <w:rFonts w:hint="eastAsia"/>
        </w:rPr>
        <w:t>数据中心中还有少数服务类型不固定的主机，他们的服务类型会根据其目的动态调整。同时，</w:t>
      </w:r>
      <w:r>
        <w:rPr>
          <w:rFonts w:hint="eastAsia"/>
        </w:rPr>
        <w:t>Face</w:t>
      </w:r>
      <w:r>
        <w:t>book</w:t>
      </w:r>
      <w:r>
        <w:rPr>
          <w:rFonts w:hint="eastAsia"/>
        </w:rPr>
        <w:t>数据中心也没有运用虚拟机，每一个服务都是运行在真实的物理主机上。</w:t>
      </w:r>
    </w:p>
    <w:p w14:paraId="1D5FA02D" w14:textId="77777777" w:rsidR="00272947" w:rsidRDefault="00272947" w:rsidP="00272947">
      <w:pPr>
        <w:pStyle w:val="a3"/>
        <w:numPr>
          <w:ilvl w:val="2"/>
          <w:numId w:val="17"/>
        </w:numPr>
        <w:ind w:firstLineChars="0"/>
      </w:pPr>
      <w:r>
        <w:rPr>
          <w:rFonts w:hint="eastAsia"/>
        </w:rPr>
        <w:t>链路利用率特征</w:t>
      </w:r>
    </w:p>
    <w:p w14:paraId="78908FA6" w14:textId="27AF672E" w:rsidR="00272947" w:rsidRDefault="008B39A9" w:rsidP="00272947">
      <w:pPr>
        <w:ind w:firstLineChars="200" w:firstLine="420"/>
      </w:pPr>
      <w:r>
        <w:rPr>
          <w:rFonts w:hint="eastAsia"/>
        </w:rPr>
        <w:t>通过对服务器主机连接的</w:t>
      </w:r>
      <w:r>
        <w:rPr>
          <w:rFonts w:hint="eastAsia"/>
        </w:rPr>
        <w:t>10</w:t>
      </w:r>
      <w:r>
        <w:t>G</w:t>
      </w:r>
      <w:r>
        <w:rPr>
          <w:rFonts w:hint="eastAsia"/>
        </w:rPr>
        <w:t>bps</w:t>
      </w:r>
      <w:r>
        <w:rPr>
          <w:rFonts w:hint="eastAsia"/>
        </w:rPr>
        <w:t>以太网链路测量可知，</w:t>
      </w:r>
      <w:r w:rsidR="00272947">
        <w:rPr>
          <w:rFonts w:hint="eastAsia"/>
        </w:rPr>
        <w:t>主机和他们对应的</w:t>
      </w:r>
      <w:r w:rsidR="00272947">
        <w:rPr>
          <w:rFonts w:hint="eastAsia"/>
        </w:rPr>
        <w:t>R</w:t>
      </w:r>
      <w:r w:rsidR="00272947">
        <w:t>SW</w:t>
      </w:r>
      <w:r w:rsidR="00272947">
        <w:rPr>
          <w:rFonts w:hint="eastAsia"/>
        </w:rPr>
        <w:t>之间的链路</w:t>
      </w:r>
      <w:r w:rsidR="0030735E">
        <w:rPr>
          <w:rFonts w:hint="eastAsia"/>
        </w:rPr>
        <w:t>在</w:t>
      </w:r>
      <w:r w:rsidR="00272947">
        <w:rPr>
          <w:rFonts w:hint="eastAsia"/>
        </w:rPr>
        <w:t>1</w:t>
      </w:r>
      <w:r w:rsidR="00272947">
        <w:rPr>
          <w:rFonts w:hint="eastAsia"/>
        </w:rPr>
        <w:t>分钟内</w:t>
      </w:r>
      <w:r w:rsidR="0043472F">
        <w:rPr>
          <w:rFonts w:hint="eastAsia"/>
        </w:rPr>
        <w:t>时间间隔</w:t>
      </w:r>
      <w:r w:rsidR="00272947">
        <w:rPr>
          <w:rFonts w:hint="eastAsia"/>
        </w:rPr>
        <w:t>的平均链路利用率不足</w:t>
      </w:r>
      <w:r w:rsidR="00272947">
        <w:rPr>
          <w:rFonts w:hint="eastAsia"/>
        </w:rPr>
        <w:t>1%</w:t>
      </w:r>
      <w:r w:rsidR="00272947">
        <w:rPr>
          <w:rFonts w:hint="eastAsia"/>
        </w:rPr>
        <w:t>，如此低的链路利用率大概与</w:t>
      </w:r>
      <w:r w:rsidR="00272947">
        <w:rPr>
          <w:rFonts w:hint="eastAsia"/>
        </w:rPr>
        <w:t>Face</w:t>
      </w:r>
      <w:r w:rsidR="00272947">
        <w:t>book</w:t>
      </w:r>
      <w:r w:rsidR="00272947">
        <w:rPr>
          <w:rFonts w:hint="eastAsia"/>
        </w:rPr>
        <w:t>不久前将主机的接入层链路由</w:t>
      </w:r>
      <w:r w:rsidR="00272947">
        <w:rPr>
          <w:rFonts w:hint="eastAsia"/>
        </w:rPr>
        <w:t>1</w:t>
      </w:r>
      <w:r w:rsidR="00272947">
        <w:t>G</w:t>
      </w:r>
      <w:r w:rsidR="00272947">
        <w:rPr>
          <w:rFonts w:hint="eastAsia"/>
        </w:rPr>
        <w:t>bps</w:t>
      </w:r>
      <w:r w:rsidR="00272947">
        <w:rPr>
          <w:rFonts w:hint="eastAsia"/>
        </w:rPr>
        <w:t>升级为了</w:t>
      </w:r>
      <w:r w:rsidR="00272947">
        <w:rPr>
          <w:rFonts w:hint="eastAsia"/>
        </w:rPr>
        <w:t>10</w:t>
      </w:r>
      <w:r w:rsidR="00272947">
        <w:t>G</w:t>
      </w:r>
      <w:r w:rsidR="00272947">
        <w:rPr>
          <w:rFonts w:hint="eastAsia"/>
        </w:rPr>
        <w:t>bps</w:t>
      </w:r>
      <w:r w:rsidR="00272947">
        <w:rPr>
          <w:rFonts w:hint="eastAsia"/>
        </w:rPr>
        <w:t>有关。即使</w:t>
      </w:r>
      <w:r w:rsidR="00510A3F">
        <w:rPr>
          <w:rFonts w:hint="eastAsia"/>
        </w:rPr>
        <w:t>只关注</w:t>
      </w:r>
      <w:r w:rsidR="00272947">
        <w:rPr>
          <w:rFonts w:hint="eastAsia"/>
        </w:rPr>
        <w:t>负载最为严重的</w:t>
      </w:r>
      <w:r w:rsidR="003C76B0">
        <w:rPr>
          <w:rFonts w:hint="eastAsia"/>
        </w:rPr>
        <w:t>那些</w:t>
      </w:r>
      <w:r w:rsidR="00272947">
        <w:rPr>
          <w:rFonts w:hint="eastAsia"/>
        </w:rPr>
        <w:t>链路，</w:t>
      </w:r>
      <w:r w:rsidR="00272947">
        <w:rPr>
          <w:rFonts w:hint="eastAsia"/>
        </w:rPr>
        <w:t>99%</w:t>
      </w:r>
      <w:r w:rsidR="00272947">
        <w:rPr>
          <w:rFonts w:hint="eastAsia"/>
        </w:rPr>
        <w:t>的链路</w:t>
      </w:r>
      <w:r w:rsidR="00272947">
        <w:rPr>
          <w:rFonts w:hint="eastAsia"/>
        </w:rPr>
        <w:t>1</w:t>
      </w:r>
      <w:r w:rsidR="00272947">
        <w:rPr>
          <w:rFonts w:hint="eastAsia"/>
        </w:rPr>
        <w:t>分钟内的平均利用率也不足</w:t>
      </w:r>
      <w:r w:rsidR="00272947">
        <w:rPr>
          <w:rFonts w:hint="eastAsia"/>
        </w:rPr>
        <w:t>10%</w:t>
      </w:r>
      <w:r w:rsidR="00272947">
        <w:rPr>
          <w:rFonts w:hint="eastAsia"/>
        </w:rPr>
        <w:t>，而且不同</w:t>
      </w:r>
      <w:r w:rsidR="00272947">
        <w:rPr>
          <w:rFonts w:hint="eastAsia"/>
        </w:rPr>
        <w:t>c</w:t>
      </w:r>
      <w:r w:rsidR="00272947">
        <w:t>luster</w:t>
      </w:r>
      <w:r w:rsidR="00715C61">
        <w:rPr>
          <w:rFonts w:hint="eastAsia"/>
        </w:rPr>
        <w:t>中</w:t>
      </w:r>
      <w:r w:rsidR="00B01B6C">
        <w:rPr>
          <w:rFonts w:hint="eastAsia"/>
        </w:rPr>
        <w:t>的这些接入层链路</w:t>
      </w:r>
      <w:r w:rsidR="00715C61">
        <w:rPr>
          <w:rFonts w:hint="eastAsia"/>
        </w:rPr>
        <w:t>负载也存在</w:t>
      </w:r>
      <w:r w:rsidR="00272947">
        <w:rPr>
          <w:rFonts w:hint="eastAsia"/>
        </w:rPr>
        <w:t>很大差别，负载最大的</w:t>
      </w:r>
      <w:r w:rsidR="00272947">
        <w:rPr>
          <w:rFonts w:hint="eastAsia"/>
        </w:rPr>
        <w:t>c</w:t>
      </w:r>
      <w:r w:rsidR="00272947">
        <w:t>luster</w:t>
      </w:r>
      <w:r w:rsidR="00272947">
        <w:rPr>
          <w:rFonts w:hint="eastAsia"/>
        </w:rPr>
        <w:t>（</w:t>
      </w:r>
      <w:r w:rsidR="00272947">
        <w:rPr>
          <w:rFonts w:hint="eastAsia"/>
        </w:rPr>
        <w:t>Ha</w:t>
      </w:r>
      <w:r w:rsidR="00272947">
        <w:t>doop</w:t>
      </w:r>
      <w:r w:rsidR="0035749C">
        <w:rPr>
          <w:rFonts w:hint="eastAsia"/>
        </w:rPr>
        <w:t>业务）的平均链路利用率差不多是负载较小的</w:t>
      </w:r>
      <w:r w:rsidR="00272947">
        <w:rPr>
          <w:rFonts w:hint="eastAsia"/>
        </w:rPr>
        <w:t>clu</w:t>
      </w:r>
      <w:r w:rsidR="00272947">
        <w:t>ster</w:t>
      </w:r>
      <w:r w:rsidR="00272947">
        <w:rPr>
          <w:rFonts w:hint="eastAsia"/>
        </w:rPr>
        <w:t>（</w:t>
      </w:r>
      <w:r w:rsidR="00272947">
        <w:rPr>
          <w:rFonts w:hint="eastAsia"/>
        </w:rPr>
        <w:t>F</w:t>
      </w:r>
      <w:r w:rsidR="00272947">
        <w:t>rontend</w:t>
      </w:r>
      <w:r w:rsidR="00272947">
        <w:rPr>
          <w:rFonts w:hint="eastAsia"/>
        </w:rPr>
        <w:t>）的</w:t>
      </w:r>
      <w:r w:rsidR="00272947">
        <w:rPr>
          <w:rFonts w:hint="eastAsia"/>
        </w:rPr>
        <w:t>5</w:t>
      </w:r>
      <w:r w:rsidR="00272947">
        <w:rPr>
          <w:rFonts w:hint="eastAsia"/>
        </w:rPr>
        <w:t>倍。</w:t>
      </w:r>
    </w:p>
    <w:p w14:paraId="5CE3C113" w14:textId="603CB1D0" w:rsidR="00272947" w:rsidRDefault="00272947" w:rsidP="00272947">
      <w:pPr>
        <w:ind w:firstLineChars="200" w:firstLine="420"/>
      </w:pPr>
      <w:r>
        <w:rPr>
          <w:rFonts w:hint="eastAsia"/>
        </w:rPr>
        <w:t>对于</w:t>
      </w:r>
      <w:r>
        <w:t>RSW</w:t>
      </w:r>
      <w:r>
        <w:rPr>
          <w:rFonts w:hint="eastAsia"/>
        </w:rPr>
        <w:t>和</w:t>
      </w:r>
      <w:r>
        <w:rPr>
          <w:rFonts w:hint="eastAsia"/>
        </w:rPr>
        <w:t>C</w:t>
      </w:r>
      <w:r>
        <w:t>SW</w:t>
      </w:r>
      <w:r>
        <w:rPr>
          <w:rFonts w:hint="eastAsia"/>
        </w:rPr>
        <w:t>之间的链路，</w:t>
      </w:r>
      <w:r w:rsidR="00C4195C">
        <w:rPr>
          <w:rFonts w:hint="eastAsia"/>
        </w:rPr>
        <w:t>从总体来看</w:t>
      </w:r>
      <w:r w:rsidR="001D6E95">
        <w:rPr>
          <w:rFonts w:hint="eastAsia"/>
        </w:rPr>
        <w:t>，</w:t>
      </w:r>
      <w:r>
        <w:rPr>
          <w:rFonts w:hint="eastAsia"/>
        </w:rPr>
        <w:t>链路利用率的中位数在</w:t>
      </w:r>
      <w:r>
        <w:rPr>
          <w:rFonts w:hint="eastAsia"/>
        </w:rPr>
        <w:t>10%-20%</w:t>
      </w:r>
      <w:r>
        <w:rPr>
          <w:rFonts w:hint="eastAsia"/>
        </w:rPr>
        <w:t>之间，</w:t>
      </w:r>
      <w:r w:rsidR="00A728AA">
        <w:rPr>
          <w:rFonts w:hint="eastAsia"/>
        </w:rPr>
        <w:t>若</w:t>
      </w:r>
      <w:r w:rsidR="0090310B">
        <w:rPr>
          <w:rFonts w:hint="eastAsia"/>
        </w:rPr>
        <w:t>将</w:t>
      </w:r>
      <w:r w:rsidR="0090310B">
        <w:rPr>
          <w:rFonts w:hint="eastAsia"/>
        </w:rPr>
        <w:t>c</w:t>
      </w:r>
      <w:r w:rsidR="0090310B">
        <w:t>luster</w:t>
      </w:r>
      <w:r w:rsidR="0090310B">
        <w:rPr>
          <w:rFonts w:hint="eastAsia"/>
        </w:rPr>
        <w:t>按负载大小排序，单看负载最为严重的前</w:t>
      </w:r>
      <w:r w:rsidR="0090310B">
        <w:rPr>
          <w:rFonts w:hint="eastAsia"/>
        </w:rPr>
        <w:t>5%</w:t>
      </w:r>
      <w:r w:rsidR="0090310B">
        <w:rPr>
          <w:rFonts w:hint="eastAsia"/>
        </w:rPr>
        <w:t>的那些</w:t>
      </w:r>
      <w:r w:rsidR="0090310B">
        <w:rPr>
          <w:rFonts w:hint="eastAsia"/>
        </w:rPr>
        <w:t>c</w:t>
      </w:r>
      <w:r w:rsidR="0090310B">
        <w:t>luster</w:t>
      </w:r>
      <w:r w:rsidR="00A728AA">
        <w:rPr>
          <w:rFonts w:hint="eastAsia"/>
        </w:rPr>
        <w:t>，</w:t>
      </w:r>
      <w:r>
        <w:rPr>
          <w:rFonts w:hint="eastAsia"/>
        </w:rPr>
        <w:t>链路利用率中位数在</w:t>
      </w:r>
      <w:r>
        <w:rPr>
          <w:rFonts w:hint="eastAsia"/>
        </w:rPr>
        <w:t>23%-46%</w:t>
      </w:r>
      <w:r>
        <w:rPr>
          <w:rFonts w:hint="eastAsia"/>
        </w:rPr>
        <w:t>之间，这个数据高出了之前大多数研究所得的结论。而不同</w:t>
      </w:r>
      <w:r>
        <w:t>cluster</w:t>
      </w:r>
      <w:r>
        <w:rPr>
          <w:rFonts w:hint="eastAsia"/>
        </w:rPr>
        <w:t>之间的差异</w:t>
      </w:r>
      <w:r w:rsidR="00B30858">
        <w:rPr>
          <w:rFonts w:hint="eastAsia"/>
        </w:rPr>
        <w:t>相比于接入层来说</w:t>
      </w:r>
      <w:r>
        <w:rPr>
          <w:rFonts w:hint="eastAsia"/>
        </w:rPr>
        <w:t>减小了，负载最重的</w:t>
      </w:r>
      <w:r>
        <w:rPr>
          <w:rFonts w:hint="eastAsia"/>
        </w:rPr>
        <w:t>c</w:t>
      </w:r>
      <w:r>
        <w:t>luster</w:t>
      </w:r>
      <w:r>
        <w:rPr>
          <w:rFonts w:hint="eastAsia"/>
        </w:rPr>
        <w:t>的平均链路利用率是负载</w:t>
      </w:r>
      <w:r w:rsidR="00564AC3">
        <w:rPr>
          <w:rFonts w:hint="eastAsia"/>
        </w:rPr>
        <w:t>较轻</w:t>
      </w:r>
      <w:r>
        <w:rPr>
          <w:rFonts w:hint="eastAsia"/>
        </w:rPr>
        <w:t>的</w:t>
      </w:r>
      <w:r>
        <w:rPr>
          <w:rFonts w:hint="eastAsia"/>
        </w:rPr>
        <w:t>c</w:t>
      </w:r>
      <w:r>
        <w:t>luster</w:t>
      </w:r>
      <w:r>
        <w:rPr>
          <w:rFonts w:hint="eastAsia"/>
        </w:rPr>
        <w:t>的</w:t>
      </w:r>
      <w:r>
        <w:rPr>
          <w:rFonts w:hint="eastAsia"/>
        </w:rPr>
        <w:t>3</w:t>
      </w:r>
      <w:r>
        <w:rPr>
          <w:rFonts w:hint="eastAsia"/>
        </w:rPr>
        <w:t>倍。</w:t>
      </w:r>
    </w:p>
    <w:p w14:paraId="2872D3CA" w14:textId="67CC915C" w:rsidR="00272947" w:rsidRDefault="00272947" w:rsidP="00272947">
      <w:pPr>
        <w:ind w:firstLineChars="200" w:firstLine="420"/>
      </w:pPr>
      <w:r>
        <w:rPr>
          <w:rFonts w:hint="eastAsia"/>
        </w:rPr>
        <w:t>而再</w:t>
      </w:r>
      <w:r w:rsidR="004802F2">
        <w:rPr>
          <w:rFonts w:hint="eastAsia"/>
        </w:rPr>
        <w:t>往</w:t>
      </w:r>
      <w:r>
        <w:rPr>
          <w:rFonts w:hint="eastAsia"/>
        </w:rPr>
        <w:t>上层</w:t>
      </w:r>
      <w:r w:rsidR="004802F2">
        <w:rPr>
          <w:rFonts w:hint="eastAsia"/>
        </w:rPr>
        <w:t>看</w:t>
      </w:r>
      <w:r>
        <w:rPr>
          <w:rFonts w:hint="eastAsia"/>
        </w:rPr>
        <w:t>，</w:t>
      </w:r>
      <w:r>
        <w:rPr>
          <w:rFonts w:hint="eastAsia"/>
        </w:rPr>
        <w:t>C</w:t>
      </w:r>
      <w:r>
        <w:t>SW</w:t>
      </w:r>
      <w:r>
        <w:rPr>
          <w:rFonts w:hint="eastAsia"/>
        </w:rPr>
        <w:t>和</w:t>
      </w:r>
      <w:r>
        <w:rPr>
          <w:rFonts w:hint="eastAsia"/>
        </w:rPr>
        <w:t>F</w:t>
      </w:r>
      <w:r>
        <w:t>C</w:t>
      </w:r>
      <w:r w:rsidR="00EA4056">
        <w:rPr>
          <w:rFonts w:hint="eastAsia"/>
        </w:rPr>
        <w:t>之间的</w:t>
      </w:r>
      <w:r>
        <w:rPr>
          <w:rFonts w:hint="eastAsia"/>
        </w:rPr>
        <w:t>链路利用率就更高了，而且不同</w:t>
      </w:r>
      <w:r>
        <w:rPr>
          <w:rFonts w:hint="eastAsia"/>
        </w:rPr>
        <w:t>c</w:t>
      </w:r>
      <w:r>
        <w:t>luster</w:t>
      </w:r>
      <w:r>
        <w:rPr>
          <w:rFonts w:hint="eastAsia"/>
        </w:rPr>
        <w:t>的差异也更小了，大概是因为不同</w:t>
      </w:r>
      <w:r>
        <w:rPr>
          <w:rFonts w:hint="eastAsia"/>
        </w:rPr>
        <w:t>c</w:t>
      </w:r>
      <w:r>
        <w:t>luster</w:t>
      </w:r>
      <w:r>
        <w:rPr>
          <w:rFonts w:hint="eastAsia"/>
        </w:rPr>
        <w:t>中的链路会根据其特定的需求进行过超额的分配</w:t>
      </w:r>
      <w:r w:rsidR="006D235D">
        <w:rPr>
          <w:rFonts w:hint="eastAsia"/>
        </w:rPr>
        <w:t>，如</w:t>
      </w:r>
      <w:r w:rsidR="006D235D">
        <w:rPr>
          <w:rFonts w:hint="eastAsia"/>
        </w:rPr>
        <w:t>cluster</w:t>
      </w:r>
      <w:r w:rsidR="006D235D">
        <w:rPr>
          <w:rFonts w:hint="eastAsia"/>
        </w:rPr>
        <w:t>所有接入层链路的容量总和大大超出了该</w:t>
      </w:r>
      <w:r w:rsidR="006D235D">
        <w:rPr>
          <w:rFonts w:hint="eastAsia"/>
        </w:rPr>
        <w:t>c</w:t>
      </w:r>
      <w:r w:rsidR="006D235D">
        <w:t>luster</w:t>
      </w:r>
      <w:r w:rsidR="006D235D">
        <w:rPr>
          <w:rFonts w:hint="eastAsia"/>
        </w:rPr>
        <w:t>与</w:t>
      </w:r>
      <w:r w:rsidR="006D235D">
        <w:rPr>
          <w:rFonts w:hint="eastAsia"/>
        </w:rPr>
        <w:t>F</w:t>
      </w:r>
      <w:r w:rsidR="006D235D">
        <w:t>C</w:t>
      </w:r>
      <w:r w:rsidR="006D235D">
        <w:rPr>
          <w:rFonts w:hint="eastAsia"/>
        </w:rPr>
        <w:t>之间的链路容量，使得上层链路利用率较高，而且使得</w:t>
      </w:r>
      <w:r>
        <w:rPr>
          <w:rFonts w:hint="eastAsia"/>
        </w:rPr>
        <w:t>c</w:t>
      </w:r>
      <w:r>
        <w:t>luster</w:t>
      </w:r>
      <w:r>
        <w:rPr>
          <w:rFonts w:hint="eastAsia"/>
        </w:rPr>
        <w:t>之间的链路利用率差别不大。</w:t>
      </w:r>
    </w:p>
    <w:p w14:paraId="5833B6B6" w14:textId="77777777" w:rsidR="00E36996" w:rsidRDefault="00E36996" w:rsidP="00272947"/>
    <w:p w14:paraId="52F54526" w14:textId="77777777" w:rsidR="00272947" w:rsidRDefault="00272947" w:rsidP="00272947">
      <w:pPr>
        <w:pStyle w:val="a3"/>
        <w:numPr>
          <w:ilvl w:val="2"/>
          <w:numId w:val="17"/>
        </w:numPr>
        <w:ind w:firstLineChars="0"/>
      </w:pPr>
      <w:r>
        <w:rPr>
          <w:rFonts w:hint="eastAsia"/>
        </w:rPr>
        <w:t>流量传输的特征</w:t>
      </w:r>
    </w:p>
    <w:p w14:paraId="266AA543" w14:textId="0567EFCD" w:rsidR="00272947" w:rsidRDefault="00272947" w:rsidP="00272947">
      <w:pPr>
        <w:ind w:firstLineChars="200" w:firstLine="420"/>
      </w:pPr>
      <w:r>
        <w:rPr>
          <w:rFonts w:hint="eastAsia"/>
        </w:rPr>
        <w:t>通过以</w:t>
      </w:r>
      <w:r>
        <w:rPr>
          <w:rFonts w:hint="eastAsia"/>
        </w:rPr>
        <w:t>1</w:t>
      </w:r>
      <w:r>
        <w:rPr>
          <w:rFonts w:hint="eastAsia"/>
        </w:rPr>
        <w:t>秒为时间间隔，分别对</w:t>
      </w:r>
      <w:r>
        <w:rPr>
          <w:rFonts w:hint="eastAsia"/>
        </w:rPr>
        <w:t>Ha</w:t>
      </w:r>
      <w:r>
        <w:t>doo</w:t>
      </w:r>
      <w:r>
        <w:rPr>
          <w:rFonts w:hint="eastAsia"/>
        </w:rPr>
        <w:t>p</w:t>
      </w:r>
      <w:r>
        <w:t xml:space="preserve"> cluster</w:t>
      </w:r>
      <w:r>
        <w:rPr>
          <w:rFonts w:hint="eastAsia"/>
        </w:rPr>
        <w:t>的一个</w:t>
      </w:r>
      <w:r>
        <w:rPr>
          <w:rFonts w:hint="eastAsia"/>
        </w:rPr>
        <w:t>H</w:t>
      </w:r>
      <w:r>
        <w:t>a</w:t>
      </w:r>
      <w:r>
        <w:rPr>
          <w:rFonts w:hint="eastAsia"/>
        </w:rPr>
        <w:t>d</w:t>
      </w:r>
      <w:r>
        <w:t>oop</w:t>
      </w:r>
      <w:r>
        <w:rPr>
          <w:rFonts w:hint="eastAsia"/>
        </w:rPr>
        <w:t>服务器、</w:t>
      </w:r>
      <w:r>
        <w:rPr>
          <w:rFonts w:hint="eastAsia"/>
        </w:rPr>
        <w:t>Fr</w:t>
      </w:r>
      <w:r>
        <w:t>ontend cluster</w:t>
      </w:r>
      <w:r>
        <w:rPr>
          <w:rFonts w:hint="eastAsia"/>
        </w:rPr>
        <w:t>的一个</w:t>
      </w:r>
      <w:r>
        <w:rPr>
          <w:rFonts w:hint="eastAsia"/>
        </w:rPr>
        <w:t>we</w:t>
      </w:r>
      <w:r>
        <w:t>b</w:t>
      </w:r>
      <w:r>
        <w:rPr>
          <w:rFonts w:hint="eastAsia"/>
        </w:rPr>
        <w:t>服务器和</w:t>
      </w:r>
      <w:r>
        <w:rPr>
          <w:rFonts w:hint="eastAsia"/>
        </w:rPr>
        <w:t>Ca</w:t>
      </w:r>
      <w:r>
        <w:t>che cluster</w:t>
      </w:r>
      <w:r>
        <w:rPr>
          <w:rFonts w:hint="eastAsia"/>
        </w:rPr>
        <w:t>的一个</w:t>
      </w:r>
      <w:r>
        <w:rPr>
          <w:rFonts w:hint="eastAsia"/>
        </w:rPr>
        <w:t>c</w:t>
      </w:r>
      <w:r>
        <w:t>ache follower</w:t>
      </w:r>
      <w:r>
        <w:rPr>
          <w:rFonts w:hint="eastAsia"/>
        </w:rPr>
        <w:t>和一个</w:t>
      </w:r>
      <w:r>
        <w:rPr>
          <w:rFonts w:hint="eastAsia"/>
        </w:rPr>
        <w:t>ca</w:t>
      </w:r>
      <w:r>
        <w:t xml:space="preserve">che </w:t>
      </w:r>
      <w:r>
        <w:rPr>
          <w:rFonts w:hint="eastAsia"/>
        </w:rPr>
        <w:t>leader</w:t>
      </w:r>
      <w:r>
        <w:rPr>
          <w:rFonts w:hint="eastAsia"/>
        </w:rPr>
        <w:t>服务器的流量传输分布情况进行统计，得到了图</w:t>
      </w:r>
      <w:r>
        <w:rPr>
          <w:rFonts w:hint="eastAsia"/>
        </w:rPr>
        <w:t>2</w:t>
      </w:r>
      <w:r>
        <w:rPr>
          <w:rFonts w:hint="eastAsia"/>
        </w:rPr>
        <w:t>所示</w:t>
      </w:r>
      <w:r>
        <w:rPr>
          <w:rFonts w:hint="eastAsia"/>
        </w:rPr>
        <w:t>4</w:t>
      </w:r>
      <w:r>
        <w:rPr>
          <w:rFonts w:hint="eastAsia"/>
        </w:rPr>
        <w:t>台服务器的流量传输分布情况柱状图</w:t>
      </w:r>
      <w:r w:rsidR="002439FE">
        <w:rPr>
          <w:rFonts w:hint="eastAsia"/>
        </w:rPr>
        <w:t>，图中通过四种不同颜色的柱形图案分别表示不同的流量传输分布情况，如蓝绿色柱形表示的是仅在同一个</w:t>
      </w:r>
      <w:r w:rsidR="002439FE">
        <w:rPr>
          <w:rFonts w:hint="eastAsia"/>
        </w:rPr>
        <w:t>r</w:t>
      </w:r>
      <w:r w:rsidR="002439FE">
        <w:t>ack</w:t>
      </w:r>
      <w:r w:rsidR="002439FE">
        <w:rPr>
          <w:rFonts w:hint="eastAsia"/>
        </w:rPr>
        <w:t>下的不同主机之间传输的流量大小，而深蓝色的柱形表示源宿主机在同一个</w:t>
      </w:r>
      <w:r w:rsidR="002439FE">
        <w:rPr>
          <w:rFonts w:hint="eastAsia"/>
        </w:rPr>
        <w:t>c</w:t>
      </w:r>
      <w:r w:rsidR="002439FE">
        <w:t>luster</w:t>
      </w:r>
      <w:r w:rsidR="002439FE">
        <w:rPr>
          <w:rFonts w:hint="eastAsia"/>
        </w:rPr>
        <w:t>内但不在同一个</w:t>
      </w:r>
      <w:r w:rsidR="002439FE">
        <w:rPr>
          <w:rFonts w:hint="eastAsia"/>
        </w:rPr>
        <w:t>r</w:t>
      </w:r>
      <w:r w:rsidR="002439FE">
        <w:t>ack</w:t>
      </w:r>
      <w:r w:rsidR="002439FE">
        <w:rPr>
          <w:rFonts w:hint="eastAsia"/>
        </w:rPr>
        <w:t>下的情况，红色柱形表示源宿主机在同一个数据中心网络内但分布在</w:t>
      </w:r>
      <w:r w:rsidR="002439FE">
        <w:rPr>
          <w:rFonts w:hint="eastAsia"/>
        </w:rPr>
        <w:lastRenderedPageBreak/>
        <w:t>不同的</w:t>
      </w:r>
      <w:r w:rsidR="002439FE">
        <w:rPr>
          <w:rFonts w:hint="eastAsia"/>
        </w:rPr>
        <w:t>c</w:t>
      </w:r>
      <w:r w:rsidR="002439FE">
        <w:t>luster</w:t>
      </w:r>
      <w:r w:rsidR="002439FE">
        <w:rPr>
          <w:rFonts w:hint="eastAsia"/>
        </w:rPr>
        <w:t>中，绿色柱形表示源宿主机分布在不同数据中心网络中</w:t>
      </w:r>
      <w:r w:rsidR="001967A9">
        <w:rPr>
          <w:rFonts w:hint="eastAsia"/>
        </w:rPr>
        <w:t>的情况</w:t>
      </w:r>
      <w:r>
        <w:rPr>
          <w:rFonts w:hint="eastAsia"/>
        </w:rPr>
        <w:t>。</w:t>
      </w:r>
    </w:p>
    <w:p w14:paraId="6452C8BD" w14:textId="4418541D" w:rsidR="00272947" w:rsidRDefault="00272947" w:rsidP="00272947">
      <w:pPr>
        <w:ind w:firstLineChars="200" w:firstLine="420"/>
      </w:pPr>
      <w:r>
        <w:rPr>
          <w:rFonts w:hint="eastAsia"/>
        </w:rPr>
        <w:t>由图</w:t>
      </w:r>
      <w:r w:rsidR="00080586">
        <w:rPr>
          <w:rFonts w:hint="eastAsia"/>
        </w:rPr>
        <w:t>9</w:t>
      </w:r>
      <w:r>
        <w:rPr>
          <w:rFonts w:hint="eastAsia"/>
        </w:rPr>
        <w:t>可知，</w:t>
      </w:r>
      <w:r>
        <w:rPr>
          <w:rFonts w:hint="eastAsia"/>
        </w:rPr>
        <w:t>Ha</w:t>
      </w:r>
      <w:r>
        <w:t>doop</w:t>
      </w:r>
      <w:r>
        <w:rPr>
          <w:rFonts w:hint="eastAsia"/>
        </w:rPr>
        <w:t>业务的流量分布情况变化最为剧烈，</w:t>
      </w:r>
      <w:r w:rsidR="008B2394">
        <w:rPr>
          <w:rFonts w:hint="eastAsia"/>
        </w:rPr>
        <w:t>在某些时间间隔上有</w:t>
      </w:r>
      <w:r>
        <w:rPr>
          <w:rFonts w:hint="eastAsia"/>
        </w:rPr>
        <w:t>明显的流量传输过程，而还有一些时间间隔上没有明显的流量传输。从</w:t>
      </w:r>
      <w:r w:rsidR="0013576A">
        <w:rPr>
          <w:rFonts w:hint="eastAsia"/>
        </w:rPr>
        <w:t>采集到的</w:t>
      </w:r>
      <w:bookmarkStart w:id="0" w:name="_GoBack"/>
      <w:bookmarkEnd w:id="0"/>
      <w:r w:rsidR="00BE29D5">
        <w:rPr>
          <w:rFonts w:hint="eastAsia"/>
        </w:rPr>
        <w:t>数据来</w:t>
      </w:r>
      <w:r>
        <w:rPr>
          <w:rFonts w:hint="eastAsia"/>
        </w:rPr>
        <w:t>看，该</w:t>
      </w:r>
      <w:r>
        <w:rPr>
          <w:rFonts w:hint="eastAsia"/>
        </w:rPr>
        <w:t>H</w:t>
      </w:r>
      <w:r>
        <w:t>adoop</w:t>
      </w:r>
      <w:r>
        <w:rPr>
          <w:rFonts w:hint="eastAsia"/>
        </w:rPr>
        <w:t>服务器发送的</w:t>
      </w:r>
      <w:r>
        <w:rPr>
          <w:rFonts w:hint="eastAsia"/>
        </w:rPr>
        <w:t>99.8%</w:t>
      </w:r>
      <w:r>
        <w:rPr>
          <w:rFonts w:hint="eastAsia"/>
        </w:rPr>
        <w:t>的数据流量都发送给了其他的</w:t>
      </w:r>
      <w:r>
        <w:rPr>
          <w:rFonts w:hint="eastAsia"/>
        </w:rPr>
        <w:t>Ha</w:t>
      </w:r>
      <w:r>
        <w:t>doop</w:t>
      </w:r>
      <w:r>
        <w:rPr>
          <w:rFonts w:hint="eastAsia"/>
        </w:rPr>
        <w:t>服务器，其中，</w:t>
      </w:r>
      <w:r w:rsidR="007F2727">
        <w:rPr>
          <w:rFonts w:hint="eastAsia"/>
        </w:rPr>
        <w:t>约</w:t>
      </w:r>
      <w:r>
        <w:rPr>
          <w:rFonts w:hint="eastAsia"/>
        </w:rPr>
        <w:t>75.7%</w:t>
      </w:r>
      <w:r>
        <w:rPr>
          <w:rFonts w:hint="eastAsia"/>
        </w:rPr>
        <w:t>的流量发往了该服务器所在</w:t>
      </w:r>
      <w:r w:rsidR="002B1E72">
        <w:rPr>
          <w:rFonts w:hint="eastAsia"/>
        </w:rPr>
        <w:t>同一</w:t>
      </w:r>
      <w:r>
        <w:rPr>
          <w:rFonts w:hint="eastAsia"/>
        </w:rPr>
        <w:t>r</w:t>
      </w:r>
      <w:r>
        <w:t>ack</w:t>
      </w:r>
      <w:r>
        <w:rPr>
          <w:rFonts w:hint="eastAsia"/>
        </w:rPr>
        <w:t>下的其他服务器，</w:t>
      </w:r>
      <w:r w:rsidR="00D854D3">
        <w:rPr>
          <w:rFonts w:hint="eastAsia"/>
        </w:rPr>
        <w:t>而且该</w:t>
      </w:r>
      <w:r w:rsidR="00D854D3">
        <w:rPr>
          <w:rFonts w:hint="eastAsia"/>
        </w:rPr>
        <w:t>r</w:t>
      </w:r>
      <w:r w:rsidR="00D854D3">
        <w:t>ack</w:t>
      </w:r>
      <w:r w:rsidR="00D854D3">
        <w:rPr>
          <w:rFonts w:hint="eastAsia"/>
        </w:rPr>
        <w:t>下的</w:t>
      </w:r>
      <w:r w:rsidR="00E15382">
        <w:rPr>
          <w:rFonts w:hint="eastAsia"/>
        </w:rPr>
        <w:t>不同</w:t>
      </w:r>
      <w:r w:rsidR="00D854D3">
        <w:rPr>
          <w:rFonts w:hint="eastAsia"/>
        </w:rPr>
        <w:t>接收主机收到的流量大小差异并不大</w:t>
      </w:r>
      <w:r w:rsidR="00DE2061">
        <w:rPr>
          <w:rFonts w:hint="eastAsia"/>
        </w:rPr>
        <w:t>，换言之流量在该</w:t>
      </w:r>
      <w:r w:rsidR="00DE2061">
        <w:rPr>
          <w:rFonts w:hint="eastAsia"/>
        </w:rPr>
        <w:t>rack</w:t>
      </w:r>
      <w:r w:rsidR="00DE2061">
        <w:rPr>
          <w:rFonts w:hint="eastAsia"/>
        </w:rPr>
        <w:t>下的分配比较均匀</w:t>
      </w:r>
      <w:r w:rsidR="00E023E1">
        <w:rPr>
          <w:rFonts w:hint="eastAsia"/>
        </w:rPr>
        <w:t>。而</w:t>
      </w:r>
      <w:r>
        <w:rPr>
          <w:rFonts w:hint="eastAsia"/>
        </w:rPr>
        <w:t>剩下的几乎所有流量都发往了该</w:t>
      </w:r>
      <w:r>
        <w:rPr>
          <w:rFonts w:hint="eastAsia"/>
        </w:rPr>
        <w:t>c</w:t>
      </w:r>
      <w:r>
        <w:t>luster</w:t>
      </w:r>
      <w:r>
        <w:rPr>
          <w:rFonts w:hint="eastAsia"/>
        </w:rPr>
        <w:t>内其他</w:t>
      </w:r>
      <w:r>
        <w:rPr>
          <w:rFonts w:hint="eastAsia"/>
        </w:rPr>
        <w:t>r</w:t>
      </w:r>
      <w:r>
        <w:t>ack</w:t>
      </w:r>
      <w:r>
        <w:rPr>
          <w:rFonts w:hint="eastAsia"/>
        </w:rPr>
        <w:t>的主机，只有极为少数的流量</w:t>
      </w:r>
      <w:r w:rsidR="00FC68BD">
        <w:rPr>
          <w:rFonts w:hint="eastAsia"/>
        </w:rPr>
        <w:t>发送至了</w:t>
      </w:r>
      <w:r w:rsidR="00AA7502">
        <w:rPr>
          <w:rFonts w:hint="eastAsia"/>
        </w:rPr>
        <w:t>分布在</w:t>
      </w:r>
      <w:r w:rsidR="00FC68BD">
        <w:rPr>
          <w:rFonts w:hint="eastAsia"/>
        </w:rPr>
        <w:t>该</w:t>
      </w:r>
      <w:r w:rsidR="00FC68BD">
        <w:rPr>
          <w:rFonts w:hint="eastAsia"/>
        </w:rPr>
        <w:t>c</w:t>
      </w:r>
      <w:r w:rsidR="00FC68BD">
        <w:t>luster</w:t>
      </w:r>
      <w:r w:rsidR="00FC68BD">
        <w:rPr>
          <w:rFonts w:hint="eastAsia"/>
        </w:rPr>
        <w:t>外部的主机</w:t>
      </w:r>
      <w:r>
        <w:rPr>
          <w:rFonts w:hint="eastAsia"/>
        </w:rPr>
        <w:t>。从具体分布上看，发往该</w:t>
      </w:r>
      <w:r>
        <w:rPr>
          <w:rFonts w:hint="eastAsia"/>
        </w:rPr>
        <w:t>c</w:t>
      </w:r>
      <w:r>
        <w:t>luster</w:t>
      </w:r>
      <w:r>
        <w:rPr>
          <w:rFonts w:hint="eastAsia"/>
        </w:rPr>
        <w:t>不同</w:t>
      </w:r>
      <w:r>
        <w:rPr>
          <w:rFonts w:hint="eastAsia"/>
        </w:rPr>
        <w:t>r</w:t>
      </w:r>
      <w:r>
        <w:t>ack</w:t>
      </w:r>
      <w:r>
        <w:rPr>
          <w:rFonts w:hint="eastAsia"/>
        </w:rPr>
        <w:t>的流量的接收方主机占该</w:t>
      </w:r>
      <w:r>
        <w:rPr>
          <w:rFonts w:hint="eastAsia"/>
        </w:rPr>
        <w:t>c</w:t>
      </w:r>
      <w:r>
        <w:t>luster</w:t>
      </w:r>
      <w:r>
        <w:rPr>
          <w:rFonts w:hint="eastAsia"/>
        </w:rPr>
        <w:t>中所有主机的</w:t>
      </w:r>
      <w:r>
        <w:rPr>
          <w:rFonts w:hint="eastAsia"/>
        </w:rPr>
        <w:t>1.5%</w:t>
      </w:r>
      <w:r>
        <w:rPr>
          <w:rFonts w:hint="eastAsia"/>
        </w:rPr>
        <w:t>，分布在该</w:t>
      </w:r>
      <w:r>
        <w:rPr>
          <w:rFonts w:hint="eastAsia"/>
        </w:rPr>
        <w:t>cluster</w:t>
      </w:r>
      <w:r>
        <w:rPr>
          <w:rFonts w:hint="eastAsia"/>
        </w:rPr>
        <w:t>内的</w:t>
      </w:r>
      <w:r>
        <w:rPr>
          <w:rFonts w:hint="eastAsia"/>
        </w:rPr>
        <w:t>95%</w:t>
      </w:r>
      <w:r>
        <w:rPr>
          <w:rFonts w:hint="eastAsia"/>
        </w:rPr>
        <w:t>的</w:t>
      </w:r>
      <w:r>
        <w:rPr>
          <w:rFonts w:hint="eastAsia"/>
        </w:rPr>
        <w:t>r</w:t>
      </w:r>
      <w:r>
        <w:t>ack</w:t>
      </w:r>
      <w:r>
        <w:rPr>
          <w:rFonts w:hint="eastAsia"/>
        </w:rPr>
        <w:t>中，然而，其中</w:t>
      </w:r>
      <w:r>
        <w:rPr>
          <w:rFonts w:hint="eastAsia"/>
        </w:rPr>
        <w:t>80%</w:t>
      </w:r>
      <w:r>
        <w:rPr>
          <w:rFonts w:hint="eastAsia"/>
        </w:rPr>
        <w:t>的流量都发往了</w:t>
      </w:r>
      <w:r>
        <w:rPr>
          <w:rFonts w:hint="eastAsia"/>
        </w:rPr>
        <w:t>17%</w:t>
      </w:r>
      <w:r>
        <w:rPr>
          <w:rFonts w:hint="eastAsia"/>
        </w:rPr>
        <w:t>的</w:t>
      </w:r>
      <w:r>
        <w:rPr>
          <w:rFonts w:hint="eastAsia"/>
        </w:rPr>
        <w:t>r</w:t>
      </w:r>
      <w:r>
        <w:t>ack</w:t>
      </w:r>
      <w:r>
        <w:rPr>
          <w:rFonts w:hint="eastAsia"/>
        </w:rPr>
        <w:t>，此结论与此前研究观测到的数据保持一致。而且，尽管</w:t>
      </w:r>
      <w:r>
        <w:rPr>
          <w:rFonts w:hint="eastAsia"/>
        </w:rPr>
        <w:t>h</w:t>
      </w:r>
      <w:r>
        <w:t>adoop</w:t>
      </w:r>
      <w:r>
        <w:rPr>
          <w:rFonts w:hint="eastAsia"/>
        </w:rPr>
        <w:t>服务器发送的流量基本发往了分布在同一个</w:t>
      </w:r>
      <w:r>
        <w:rPr>
          <w:rFonts w:hint="eastAsia"/>
        </w:rPr>
        <w:t>r</w:t>
      </w:r>
      <w:r>
        <w:t>ack</w:t>
      </w:r>
      <w:r>
        <w:rPr>
          <w:rFonts w:hint="eastAsia"/>
        </w:rPr>
        <w:t>内或者同一个</w:t>
      </w:r>
      <w:r>
        <w:t>cluster</w:t>
      </w:r>
      <w:r>
        <w:rPr>
          <w:rFonts w:hint="eastAsia"/>
        </w:rPr>
        <w:t>内的主机，但具体这两者各占比多少却不断变化。</w:t>
      </w:r>
      <w:r>
        <w:rPr>
          <w:rFonts w:hint="eastAsia"/>
        </w:rPr>
        <w:t>Had</w:t>
      </w:r>
      <w:r>
        <w:t>oop</w:t>
      </w:r>
      <w:r>
        <w:rPr>
          <w:rFonts w:hint="eastAsia"/>
        </w:rPr>
        <w:t>这样的多变性大概是其处理的</w:t>
      </w:r>
      <w:r>
        <w:rPr>
          <w:rFonts w:hint="eastAsia"/>
        </w:rPr>
        <w:t>j</w:t>
      </w:r>
      <w:r>
        <w:t>ob</w:t>
      </w:r>
      <w:r>
        <w:rPr>
          <w:rFonts w:hint="eastAsia"/>
        </w:rPr>
        <w:t>的大小和</w:t>
      </w:r>
      <w:r>
        <w:rPr>
          <w:rFonts w:hint="eastAsia"/>
        </w:rPr>
        <w:t>job</w:t>
      </w:r>
      <w:r>
        <w:rPr>
          <w:rFonts w:hint="eastAsia"/>
        </w:rPr>
        <w:t>所处的不同阶段共同导致的结果。</w:t>
      </w:r>
    </w:p>
    <w:p w14:paraId="56EBECDA" w14:textId="77777777" w:rsidR="00080586" w:rsidRDefault="00080586" w:rsidP="00272947">
      <w:pPr>
        <w:ind w:firstLineChars="200" w:firstLine="420"/>
      </w:pPr>
      <w:r>
        <w:rPr>
          <w:noProof/>
        </w:rPr>
        <w:drawing>
          <wp:inline distT="0" distB="0" distL="0" distR="0" wp14:anchorId="4C51FC53" wp14:editId="0049DA1E">
            <wp:extent cx="4312920" cy="25419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12920" cy="2541905"/>
                    </a:xfrm>
                    <a:prstGeom prst="rect">
                      <a:avLst/>
                    </a:prstGeom>
                  </pic:spPr>
                </pic:pic>
              </a:graphicData>
            </a:graphic>
          </wp:inline>
        </w:drawing>
      </w:r>
    </w:p>
    <w:p w14:paraId="33EA3A24" w14:textId="77777777" w:rsidR="00080586" w:rsidRDefault="00080586" w:rsidP="00080586">
      <w:pPr>
        <w:ind w:firstLineChars="200" w:firstLine="420"/>
        <w:jc w:val="center"/>
      </w:pPr>
      <w:r>
        <w:rPr>
          <w:rFonts w:hint="eastAsia"/>
        </w:rPr>
        <w:t>图</w:t>
      </w:r>
      <w:r>
        <w:rPr>
          <w:rFonts w:hint="eastAsia"/>
        </w:rPr>
        <w:t>9</w:t>
      </w:r>
      <w:r>
        <w:t xml:space="preserve"> </w:t>
      </w:r>
      <w:r>
        <w:rPr>
          <w:rFonts w:hint="eastAsia"/>
        </w:rPr>
        <w:t>流量传输特征（</w:t>
      </w:r>
      <w:r>
        <w:t>左上</w:t>
      </w:r>
      <w:r>
        <w:rPr>
          <w:rFonts w:hint="eastAsia"/>
        </w:rPr>
        <w:t>图为</w:t>
      </w:r>
      <w:r>
        <w:rPr>
          <w:rFonts w:hint="eastAsia"/>
        </w:rPr>
        <w:t>H</w:t>
      </w:r>
      <w:r>
        <w:t>adoop</w:t>
      </w:r>
      <w:r>
        <w:t>服务器</w:t>
      </w:r>
      <w:r>
        <w:rPr>
          <w:rFonts w:hint="eastAsia"/>
        </w:rPr>
        <w:t>，右上图为</w:t>
      </w:r>
      <w:r>
        <w:t>Web</w:t>
      </w:r>
      <w:r>
        <w:t>服务器</w:t>
      </w:r>
      <w:r>
        <w:rPr>
          <w:rFonts w:hint="eastAsia"/>
        </w:rPr>
        <w:t>，</w:t>
      </w:r>
      <w:r>
        <w:t>左</w:t>
      </w:r>
      <w:r>
        <w:rPr>
          <w:rFonts w:hint="eastAsia"/>
        </w:rPr>
        <w:t>下为</w:t>
      </w:r>
      <w:r>
        <w:rPr>
          <w:rFonts w:hint="eastAsia"/>
        </w:rPr>
        <w:t>ca</w:t>
      </w:r>
      <w:r>
        <w:t>che follower</w:t>
      </w:r>
      <w:r>
        <w:rPr>
          <w:rFonts w:hint="eastAsia"/>
        </w:rPr>
        <w:t>，右下图为</w:t>
      </w:r>
      <w:r>
        <w:rPr>
          <w:rFonts w:hint="eastAsia"/>
        </w:rPr>
        <w:t>c</w:t>
      </w:r>
      <w:r>
        <w:t>ache leader</w:t>
      </w:r>
      <w:r>
        <w:rPr>
          <w:rFonts w:hint="eastAsia"/>
        </w:rPr>
        <w:t>）</w:t>
      </w:r>
    </w:p>
    <w:p w14:paraId="3BC553D7" w14:textId="77777777" w:rsidR="00272947" w:rsidRDefault="00272947" w:rsidP="00272947">
      <w:pPr>
        <w:ind w:firstLineChars="200" w:firstLine="420"/>
      </w:pPr>
      <w:r>
        <w:rPr>
          <w:rFonts w:hint="eastAsia"/>
        </w:rPr>
        <w:t>除了</w:t>
      </w:r>
      <w:r>
        <w:t>Hadoop</w:t>
      </w:r>
      <w:r>
        <w:rPr>
          <w:rFonts w:hint="eastAsia"/>
        </w:rPr>
        <w:t>业务外，其他业务服务器的流量传输过程都较为稳定，并且只有很小一部分流量发送至发送方服务器所在</w:t>
      </w:r>
      <w:r>
        <w:rPr>
          <w:rFonts w:hint="eastAsia"/>
        </w:rPr>
        <w:t>r</w:t>
      </w:r>
      <w:r>
        <w:t>ack</w:t>
      </w:r>
      <w:r>
        <w:rPr>
          <w:rFonts w:hint="eastAsia"/>
        </w:rPr>
        <w:t>内的主机，甚至数据中心网络之间传输的流量都比在该</w:t>
      </w:r>
      <w:r>
        <w:rPr>
          <w:rFonts w:hint="eastAsia"/>
        </w:rPr>
        <w:t>r</w:t>
      </w:r>
      <w:r>
        <w:t>ack</w:t>
      </w:r>
      <w:r>
        <w:rPr>
          <w:rFonts w:hint="eastAsia"/>
        </w:rPr>
        <w:t>内传输的流量要多。</w:t>
      </w:r>
    </w:p>
    <w:p w14:paraId="1C2E3400" w14:textId="77777777" w:rsidR="00272947" w:rsidRDefault="00272947" w:rsidP="00272947">
      <w:pPr>
        <w:ind w:firstLineChars="200" w:firstLine="420"/>
      </w:pPr>
      <w:r>
        <w:rPr>
          <w:rFonts w:hint="eastAsia"/>
        </w:rPr>
        <w:t>从具体数据来看，</w:t>
      </w:r>
      <w:r>
        <w:rPr>
          <w:rFonts w:hint="eastAsia"/>
        </w:rPr>
        <w:t>F</w:t>
      </w:r>
      <w:r>
        <w:t xml:space="preserve">rontend </w:t>
      </w:r>
      <w:r>
        <w:rPr>
          <w:rFonts w:hint="eastAsia"/>
        </w:rPr>
        <w:t>clu</w:t>
      </w:r>
      <w:r>
        <w:t>ster</w:t>
      </w:r>
      <w:r>
        <w:rPr>
          <w:rFonts w:hint="eastAsia"/>
        </w:rPr>
        <w:t>中的</w:t>
      </w:r>
      <w:r>
        <w:rPr>
          <w:rFonts w:hint="eastAsia"/>
        </w:rPr>
        <w:t>w</w:t>
      </w:r>
      <w:r>
        <w:t>eb</w:t>
      </w:r>
      <w:r>
        <w:rPr>
          <w:rFonts w:hint="eastAsia"/>
        </w:rPr>
        <w:t>服务器发送的</w:t>
      </w:r>
      <w:r>
        <w:rPr>
          <w:rFonts w:hint="eastAsia"/>
        </w:rPr>
        <w:t>68%</w:t>
      </w:r>
      <w:r>
        <w:rPr>
          <w:rFonts w:hint="eastAsia"/>
        </w:rPr>
        <w:t>的流量都发往了其所在的同一个</w:t>
      </w:r>
      <w:r>
        <w:rPr>
          <w:rFonts w:hint="eastAsia"/>
        </w:rPr>
        <w:t>c</w:t>
      </w:r>
      <w:r>
        <w:t>luster</w:t>
      </w:r>
      <w:r>
        <w:rPr>
          <w:rFonts w:hint="eastAsia"/>
        </w:rPr>
        <w:t>内部的主机，而这其中的</w:t>
      </w:r>
      <w:r>
        <w:rPr>
          <w:rFonts w:hint="eastAsia"/>
        </w:rPr>
        <w:t>80%</w:t>
      </w:r>
      <w:r>
        <w:rPr>
          <w:rFonts w:hint="eastAsia"/>
        </w:rPr>
        <w:t>的流量都发往了</w:t>
      </w:r>
      <w:r>
        <w:rPr>
          <w:rFonts w:hint="eastAsia"/>
        </w:rPr>
        <w:t>c</w:t>
      </w:r>
      <w:r>
        <w:t>ache</w:t>
      </w:r>
      <w:r>
        <w:rPr>
          <w:rFonts w:hint="eastAsia"/>
        </w:rPr>
        <w:t>服务器，而</w:t>
      </w:r>
      <w:r>
        <w:rPr>
          <w:rFonts w:hint="eastAsia"/>
        </w:rPr>
        <w:t>Mu</w:t>
      </w:r>
      <w:r>
        <w:t>ltifeed</w:t>
      </w:r>
      <w:r>
        <w:rPr>
          <w:rFonts w:hint="eastAsia"/>
        </w:rPr>
        <w:t>服务器和</w:t>
      </w:r>
      <w:r>
        <w:rPr>
          <w:rFonts w:hint="eastAsia"/>
        </w:rPr>
        <w:t>S</w:t>
      </w:r>
      <w:r>
        <w:t>LB</w:t>
      </w:r>
      <w:r>
        <w:rPr>
          <w:rFonts w:hint="eastAsia"/>
        </w:rPr>
        <w:t>服务器均各接收了</w:t>
      </w:r>
      <w:r>
        <w:rPr>
          <w:rFonts w:hint="eastAsia"/>
        </w:rPr>
        <w:t>8%</w:t>
      </w:r>
      <w:r>
        <w:rPr>
          <w:rFonts w:hint="eastAsia"/>
        </w:rPr>
        <w:t>的数据。该</w:t>
      </w:r>
      <w:r>
        <w:rPr>
          <w:rFonts w:hint="eastAsia"/>
        </w:rPr>
        <w:t>w</w:t>
      </w:r>
      <w:r>
        <w:t>eb</w:t>
      </w:r>
      <w:r>
        <w:rPr>
          <w:rFonts w:hint="eastAsia"/>
        </w:rPr>
        <w:t>服务器发送的剩下的流量大多都是发往了其所在数据中心网络内的其他</w:t>
      </w:r>
      <w:r>
        <w:rPr>
          <w:rFonts w:hint="eastAsia"/>
        </w:rPr>
        <w:t>c</w:t>
      </w:r>
      <w:r>
        <w:t>luster</w:t>
      </w:r>
      <w:r>
        <w:rPr>
          <w:rFonts w:hint="eastAsia"/>
        </w:rPr>
        <w:t>的主机或者发送给了其他的数据中心网络，在同一个</w:t>
      </w:r>
      <w:r>
        <w:rPr>
          <w:rFonts w:hint="eastAsia"/>
        </w:rPr>
        <w:t>r</w:t>
      </w:r>
      <w:r>
        <w:t>ack</w:t>
      </w:r>
      <w:r>
        <w:rPr>
          <w:rFonts w:hint="eastAsia"/>
        </w:rPr>
        <w:t>内传输的流量微乎其微。</w:t>
      </w:r>
    </w:p>
    <w:p w14:paraId="338DB61F" w14:textId="77777777" w:rsidR="00272947" w:rsidRDefault="00272947" w:rsidP="00272947">
      <w:pPr>
        <w:ind w:firstLineChars="200" w:firstLine="420"/>
      </w:pPr>
      <w:r>
        <w:rPr>
          <w:rFonts w:hint="eastAsia"/>
        </w:rPr>
        <w:t>由于</w:t>
      </w:r>
      <w:r>
        <w:rPr>
          <w:rFonts w:hint="eastAsia"/>
        </w:rPr>
        <w:t>c</w:t>
      </w:r>
      <w:r>
        <w:t>ache follower</w:t>
      </w:r>
      <w:r>
        <w:rPr>
          <w:rFonts w:hint="eastAsia"/>
        </w:rPr>
        <w:t>主要是负责响应</w:t>
      </w:r>
      <w:r>
        <w:rPr>
          <w:rFonts w:hint="eastAsia"/>
        </w:rPr>
        <w:t>w</w:t>
      </w:r>
      <w:r>
        <w:t>eb</w:t>
      </w:r>
      <w:r>
        <w:rPr>
          <w:rFonts w:hint="eastAsia"/>
        </w:rPr>
        <w:t>服务器的请求，因此其发送的流量多发往了同一个</w:t>
      </w:r>
      <w:r>
        <w:rPr>
          <w:rFonts w:hint="eastAsia"/>
        </w:rPr>
        <w:t>c</w:t>
      </w:r>
      <w:r>
        <w:t>luster</w:t>
      </w:r>
      <w:r>
        <w:rPr>
          <w:rFonts w:hint="eastAsia"/>
        </w:rPr>
        <w:t>内的</w:t>
      </w:r>
      <w:r>
        <w:rPr>
          <w:rFonts w:hint="eastAsia"/>
        </w:rPr>
        <w:t>w</w:t>
      </w:r>
      <w:r>
        <w:t>eb</w:t>
      </w:r>
      <w:r>
        <w:rPr>
          <w:rFonts w:hint="eastAsia"/>
        </w:rPr>
        <w:t>服务器。具体数据来看，</w:t>
      </w:r>
      <w:r>
        <w:rPr>
          <w:rFonts w:hint="eastAsia"/>
        </w:rPr>
        <w:t>c</w:t>
      </w:r>
      <w:r>
        <w:t>ache follower</w:t>
      </w:r>
      <w:r>
        <w:rPr>
          <w:rFonts w:hint="eastAsia"/>
        </w:rPr>
        <w:t>发送数据的</w:t>
      </w:r>
      <w:r>
        <w:rPr>
          <w:rFonts w:hint="eastAsia"/>
        </w:rPr>
        <w:t>88%</w:t>
      </w:r>
      <w:r>
        <w:rPr>
          <w:rFonts w:hint="eastAsia"/>
        </w:rPr>
        <w:t>都是发往了</w:t>
      </w:r>
      <w:r>
        <w:rPr>
          <w:rFonts w:hint="eastAsia"/>
        </w:rPr>
        <w:t>w</w:t>
      </w:r>
      <w:r>
        <w:t>eb</w:t>
      </w:r>
      <w:r>
        <w:rPr>
          <w:rFonts w:hint="eastAsia"/>
        </w:rPr>
        <w:t>服务器，而且其发送的流量的接收方覆盖了所在</w:t>
      </w:r>
      <w:r>
        <w:rPr>
          <w:rFonts w:hint="eastAsia"/>
        </w:rPr>
        <w:t>c</w:t>
      </w:r>
      <w:r>
        <w:t>luster</w:t>
      </w:r>
      <w:r>
        <w:rPr>
          <w:rFonts w:hint="eastAsia"/>
        </w:rPr>
        <w:t>内的</w:t>
      </w:r>
      <w:r>
        <w:rPr>
          <w:rFonts w:hint="eastAsia"/>
        </w:rPr>
        <w:t>75%</w:t>
      </w:r>
      <w:r>
        <w:rPr>
          <w:rFonts w:hint="eastAsia"/>
        </w:rPr>
        <w:t>的主机，其中也覆盖了</w:t>
      </w:r>
      <w:r>
        <w:rPr>
          <w:rFonts w:hint="eastAsia"/>
        </w:rPr>
        <w:t>90%</w:t>
      </w:r>
      <w:r>
        <w:rPr>
          <w:rFonts w:hint="eastAsia"/>
        </w:rPr>
        <w:t>的</w:t>
      </w:r>
      <w:r>
        <w:rPr>
          <w:rFonts w:hint="eastAsia"/>
        </w:rPr>
        <w:t>w</w:t>
      </w:r>
      <w:r>
        <w:t>eb</w:t>
      </w:r>
      <w:r>
        <w:rPr>
          <w:rFonts w:hint="eastAsia"/>
        </w:rPr>
        <w:t>服务器。</w:t>
      </w:r>
    </w:p>
    <w:p w14:paraId="5E90A019" w14:textId="77777777" w:rsidR="00272947" w:rsidRDefault="00272947" w:rsidP="00272947">
      <w:pPr>
        <w:ind w:firstLineChars="200" w:firstLine="420"/>
      </w:pPr>
      <w:r>
        <w:t>C</w:t>
      </w:r>
      <w:r>
        <w:rPr>
          <w:rFonts w:hint="eastAsia"/>
        </w:rPr>
        <w:t>a</w:t>
      </w:r>
      <w:r>
        <w:t>che leader</w:t>
      </w:r>
      <w:r>
        <w:rPr>
          <w:rFonts w:hint="eastAsia"/>
        </w:rPr>
        <w:t>负责维持</w:t>
      </w:r>
      <w:r>
        <w:rPr>
          <w:rFonts w:hint="eastAsia"/>
        </w:rPr>
        <w:t>c</w:t>
      </w:r>
      <w:r>
        <w:t>luster</w:t>
      </w:r>
      <w:r>
        <w:rPr>
          <w:rFonts w:hint="eastAsia"/>
        </w:rPr>
        <w:t>之间信息的一致性，并维护后台数据库，这就使得</w:t>
      </w:r>
      <w:r>
        <w:rPr>
          <w:rFonts w:hint="eastAsia"/>
        </w:rPr>
        <w:t>c</w:t>
      </w:r>
      <w:r>
        <w:t>ache leader</w:t>
      </w:r>
      <w:r>
        <w:rPr>
          <w:rFonts w:hint="eastAsia"/>
        </w:rPr>
        <w:t>的流量传输多分布在数据中心内的不同</w:t>
      </w:r>
      <w:r>
        <w:rPr>
          <w:rFonts w:hint="eastAsia"/>
        </w:rPr>
        <w:t>c</w:t>
      </w:r>
      <w:r>
        <w:t>luster</w:t>
      </w:r>
      <w:r>
        <w:rPr>
          <w:rFonts w:hint="eastAsia"/>
        </w:rPr>
        <w:t>之间或者是不同数据中心之间，而具体的数据统计也证实了这一点。</w:t>
      </w:r>
    </w:p>
    <w:p w14:paraId="6D5ABAF1" w14:textId="77777777" w:rsidR="00272947" w:rsidRDefault="00272947" w:rsidP="00272947">
      <w:pPr>
        <w:ind w:firstLineChars="200" w:firstLine="420"/>
      </w:pPr>
      <w:r>
        <w:rPr>
          <w:noProof/>
        </w:rPr>
        <w:lastRenderedPageBreak/>
        <w:drawing>
          <wp:anchor distT="0" distB="0" distL="114300" distR="114300" simplePos="0" relativeHeight="251659264" behindDoc="0" locked="0" layoutInCell="1" allowOverlap="1" wp14:anchorId="79768EF3" wp14:editId="5456F3E4">
            <wp:simplePos x="0" y="0"/>
            <wp:positionH relativeFrom="margin">
              <wp:align>center</wp:align>
            </wp:positionH>
            <wp:positionV relativeFrom="paragraph">
              <wp:posOffset>429260</wp:posOffset>
            </wp:positionV>
            <wp:extent cx="3796665" cy="116840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96665" cy="1168400"/>
                    </a:xfrm>
                    <a:prstGeom prst="rect">
                      <a:avLst/>
                    </a:prstGeom>
                  </pic:spPr>
                </pic:pic>
              </a:graphicData>
            </a:graphic>
            <wp14:sizeRelH relativeFrom="page">
              <wp14:pctWidth>0</wp14:pctWidth>
            </wp14:sizeRelH>
            <wp14:sizeRelV relativeFrom="page">
              <wp14:pctHeight>0</wp14:pctHeight>
            </wp14:sizeRelV>
          </wp:anchor>
        </w:drawing>
      </w:r>
      <w:r>
        <w:rPr>
          <w:rFonts w:hint="eastAsia"/>
        </w:rPr>
        <w:t>图</w:t>
      </w:r>
      <w:r w:rsidR="00080586">
        <w:t>10</w:t>
      </w:r>
      <w:r>
        <w:rPr>
          <w:rFonts w:hint="eastAsia"/>
        </w:rPr>
        <w:t>列出了</w:t>
      </w:r>
      <w:r>
        <w:rPr>
          <w:rFonts w:hint="eastAsia"/>
        </w:rPr>
        <w:t>2015</w:t>
      </w:r>
      <w:r>
        <w:rPr>
          <w:rFonts w:hint="eastAsia"/>
        </w:rPr>
        <w:t>年</w:t>
      </w:r>
      <w:r>
        <w:rPr>
          <w:rFonts w:hint="eastAsia"/>
        </w:rPr>
        <w:t>1</w:t>
      </w:r>
      <w:r>
        <w:rPr>
          <w:rFonts w:hint="eastAsia"/>
        </w:rPr>
        <w:t>月在</w:t>
      </w:r>
      <w:r>
        <w:t>F</w:t>
      </w:r>
      <w:r>
        <w:rPr>
          <w:rFonts w:hint="eastAsia"/>
        </w:rPr>
        <w:t>ace</w:t>
      </w:r>
      <w:r>
        <w:t>book</w:t>
      </w:r>
      <w:r>
        <w:rPr>
          <w:rFonts w:hint="eastAsia"/>
        </w:rPr>
        <w:t>数据中心采集到的</w:t>
      </w:r>
      <w:r>
        <w:rPr>
          <w:rFonts w:hint="eastAsia"/>
        </w:rPr>
        <w:t>24</w:t>
      </w:r>
      <w:r>
        <w:rPr>
          <w:rFonts w:hint="eastAsia"/>
        </w:rPr>
        <w:t>小时间隔内流量传输分布比例，同时也分别列出了不同的业务的占比情况。</w:t>
      </w:r>
    </w:p>
    <w:p w14:paraId="4CC2A3EA" w14:textId="77777777" w:rsidR="00080586" w:rsidRDefault="00080586" w:rsidP="00272947">
      <w:pPr>
        <w:ind w:firstLineChars="200" w:firstLine="420"/>
      </w:pPr>
      <w:r>
        <w:rPr>
          <w:rFonts w:hint="eastAsia"/>
        </w:rPr>
        <w:t xml:space="preserve"> </w:t>
      </w:r>
      <w:r>
        <w:t xml:space="preserve">                      </w:t>
      </w:r>
      <w:r>
        <w:rPr>
          <w:rFonts w:hint="eastAsia"/>
        </w:rPr>
        <w:t>图</w:t>
      </w:r>
      <w:r>
        <w:rPr>
          <w:rFonts w:hint="eastAsia"/>
        </w:rPr>
        <w:t>1</w:t>
      </w:r>
      <w:r>
        <w:t xml:space="preserve">0 </w:t>
      </w:r>
      <w:r>
        <w:rPr>
          <w:rFonts w:hint="eastAsia"/>
        </w:rPr>
        <w:t>不同业务的流量分布比例</w:t>
      </w:r>
    </w:p>
    <w:p w14:paraId="6217254B" w14:textId="77777777" w:rsidR="00272947" w:rsidRDefault="00272947" w:rsidP="00272947">
      <w:pPr>
        <w:ind w:firstLineChars="200" w:firstLine="420"/>
      </w:pPr>
      <w:r>
        <w:rPr>
          <w:rFonts w:hint="eastAsia"/>
        </w:rPr>
        <w:t>很明显，大部分的流量都发往了发送方所在的</w:t>
      </w:r>
      <w:r>
        <w:rPr>
          <w:rFonts w:hint="eastAsia"/>
        </w:rPr>
        <w:t>c</w:t>
      </w:r>
      <w:r>
        <w:t>luster</w:t>
      </w:r>
      <w:r>
        <w:rPr>
          <w:rFonts w:hint="eastAsia"/>
        </w:rPr>
        <w:t>内的其他</w:t>
      </w:r>
      <w:r>
        <w:rPr>
          <w:rFonts w:hint="eastAsia"/>
        </w:rPr>
        <w:t>r</w:t>
      </w:r>
      <w:r>
        <w:t>ack</w:t>
      </w:r>
      <w:r>
        <w:rPr>
          <w:rFonts w:hint="eastAsia"/>
        </w:rPr>
        <w:t>下的主机，约占总流量的</w:t>
      </w:r>
      <w:r>
        <w:rPr>
          <w:rFonts w:hint="eastAsia"/>
        </w:rPr>
        <w:t>57.5%</w:t>
      </w:r>
      <w:r>
        <w:rPr>
          <w:rFonts w:hint="eastAsia"/>
        </w:rPr>
        <w:t>，而在同一个</w:t>
      </w:r>
      <w:r>
        <w:rPr>
          <w:rFonts w:hint="eastAsia"/>
        </w:rPr>
        <w:t>r</w:t>
      </w:r>
      <w:r>
        <w:t>ack</w:t>
      </w:r>
      <w:r>
        <w:rPr>
          <w:rFonts w:hint="eastAsia"/>
        </w:rPr>
        <w:t>内传输的流量占比约为</w:t>
      </w:r>
      <w:r>
        <w:rPr>
          <w:rFonts w:hint="eastAsia"/>
        </w:rPr>
        <w:t>12.9%</w:t>
      </w:r>
      <w:r>
        <w:rPr>
          <w:rFonts w:hint="eastAsia"/>
        </w:rPr>
        <w:t>，小于数据中心网络之间传输的流量比例。这与之前研究所说的流量主要在</w:t>
      </w:r>
      <w:r>
        <w:rPr>
          <w:rFonts w:hint="eastAsia"/>
        </w:rPr>
        <w:t>r</w:t>
      </w:r>
      <w:r>
        <w:t>ack</w:t>
      </w:r>
      <w:r>
        <w:rPr>
          <w:rFonts w:hint="eastAsia"/>
        </w:rPr>
        <w:t>内传输的结论不同，即使是</w:t>
      </w:r>
      <w:r>
        <w:rPr>
          <w:rFonts w:hint="eastAsia"/>
        </w:rPr>
        <w:t>r</w:t>
      </w:r>
      <w:r>
        <w:t>ack</w:t>
      </w:r>
      <w:r>
        <w:rPr>
          <w:rFonts w:hint="eastAsia"/>
        </w:rPr>
        <w:t>内传输的流量比重最大的</w:t>
      </w:r>
      <w:r>
        <w:rPr>
          <w:rFonts w:hint="eastAsia"/>
        </w:rPr>
        <w:t>H</w:t>
      </w:r>
      <w:r>
        <w:t>adoop</w:t>
      </w:r>
      <w:r>
        <w:rPr>
          <w:rFonts w:hint="eastAsia"/>
        </w:rPr>
        <w:t>业务也只有</w:t>
      </w:r>
      <w:r>
        <w:rPr>
          <w:rFonts w:hint="eastAsia"/>
        </w:rPr>
        <w:t>13.3%</w:t>
      </w:r>
      <w:r>
        <w:rPr>
          <w:rFonts w:hint="eastAsia"/>
        </w:rPr>
        <w:t>的流量发送给了发送方所在</w:t>
      </w:r>
      <w:r>
        <w:rPr>
          <w:rFonts w:hint="eastAsia"/>
        </w:rPr>
        <w:t>rack</w:t>
      </w:r>
      <w:r>
        <w:rPr>
          <w:rFonts w:hint="eastAsia"/>
        </w:rPr>
        <w:t>内的主机。</w:t>
      </w:r>
    </w:p>
    <w:p w14:paraId="2CFE8D8E" w14:textId="77777777" w:rsidR="00272947" w:rsidRDefault="00272947" w:rsidP="00272947">
      <w:pPr>
        <w:ind w:firstLineChars="200" w:firstLine="420"/>
      </w:pPr>
      <w:r>
        <w:rPr>
          <w:rFonts w:hint="eastAsia"/>
        </w:rPr>
        <w:t>通过图</w:t>
      </w:r>
      <w:r w:rsidR="00080586">
        <w:t>10</w:t>
      </w:r>
      <w:r>
        <w:rPr>
          <w:rFonts w:hint="eastAsia"/>
        </w:rPr>
        <w:t>也可以发现流量比例最高的五类业务分别为</w:t>
      </w:r>
      <w:r>
        <w:rPr>
          <w:rFonts w:hint="eastAsia"/>
        </w:rPr>
        <w:t>Ha</w:t>
      </w:r>
      <w:r>
        <w:t>doop</w:t>
      </w:r>
      <w:r>
        <w:rPr>
          <w:rFonts w:hint="eastAsia"/>
        </w:rPr>
        <w:t>业务（</w:t>
      </w:r>
      <w:r>
        <w:rPr>
          <w:rFonts w:hint="eastAsia"/>
        </w:rPr>
        <w:t>23.7%</w:t>
      </w:r>
      <w:r>
        <w:rPr>
          <w:rFonts w:hint="eastAsia"/>
        </w:rPr>
        <w:t>）、</w:t>
      </w:r>
      <w:r>
        <w:rPr>
          <w:rFonts w:hint="eastAsia"/>
        </w:rPr>
        <w:t>Fr</w:t>
      </w:r>
      <w:r>
        <w:t>ontend</w:t>
      </w:r>
      <w:r>
        <w:rPr>
          <w:rFonts w:hint="eastAsia"/>
        </w:rPr>
        <w:t>业务（</w:t>
      </w:r>
      <w:r>
        <w:rPr>
          <w:rFonts w:hint="eastAsia"/>
        </w:rPr>
        <w:t>21.5%</w:t>
      </w:r>
      <w:r>
        <w:rPr>
          <w:rFonts w:hint="eastAsia"/>
        </w:rPr>
        <w:t>）、</w:t>
      </w:r>
      <w:r>
        <w:rPr>
          <w:rFonts w:hint="eastAsia"/>
        </w:rPr>
        <w:t>Ser</w:t>
      </w:r>
      <w:r>
        <w:t>vice</w:t>
      </w:r>
      <w:r>
        <w:rPr>
          <w:rFonts w:hint="eastAsia"/>
        </w:rPr>
        <w:t>业务（</w:t>
      </w:r>
      <w:r>
        <w:rPr>
          <w:rFonts w:hint="eastAsia"/>
        </w:rPr>
        <w:t>18.0%</w:t>
      </w:r>
      <w:r>
        <w:rPr>
          <w:rFonts w:hint="eastAsia"/>
        </w:rPr>
        <w:t>）、</w:t>
      </w:r>
      <w:r>
        <w:rPr>
          <w:rFonts w:hint="eastAsia"/>
        </w:rPr>
        <w:t>Ca</w:t>
      </w:r>
      <w:r>
        <w:t>che</w:t>
      </w:r>
      <w:r>
        <w:rPr>
          <w:rFonts w:hint="eastAsia"/>
        </w:rPr>
        <w:t>业务（</w:t>
      </w:r>
      <w:r>
        <w:rPr>
          <w:rFonts w:hint="eastAsia"/>
        </w:rPr>
        <w:t>10.2%</w:t>
      </w:r>
      <w:r>
        <w:rPr>
          <w:rFonts w:hint="eastAsia"/>
        </w:rPr>
        <w:t>）、</w:t>
      </w:r>
      <w:r>
        <w:rPr>
          <w:rFonts w:hint="eastAsia"/>
        </w:rPr>
        <w:t>Da</w:t>
      </w:r>
      <w:r>
        <w:t>ta</w:t>
      </w:r>
      <w:r>
        <w:rPr>
          <w:rFonts w:hint="eastAsia"/>
        </w:rPr>
        <w:t>b</w:t>
      </w:r>
      <w:r>
        <w:t>ase</w:t>
      </w:r>
      <w:r>
        <w:rPr>
          <w:rFonts w:hint="eastAsia"/>
        </w:rPr>
        <w:t>业务（</w:t>
      </w:r>
      <w:r>
        <w:rPr>
          <w:rFonts w:hint="eastAsia"/>
        </w:rPr>
        <w:t>5.2%</w:t>
      </w:r>
      <w:r>
        <w:rPr>
          <w:rFonts w:hint="eastAsia"/>
        </w:rPr>
        <w:t>），这五类业务流量约占总流量的</w:t>
      </w:r>
      <w:r>
        <w:rPr>
          <w:rFonts w:hint="eastAsia"/>
        </w:rPr>
        <w:t>78.6%</w:t>
      </w:r>
      <w:r>
        <w:rPr>
          <w:rFonts w:hint="eastAsia"/>
        </w:rPr>
        <w:t>。</w:t>
      </w:r>
    </w:p>
    <w:p w14:paraId="3C895C39" w14:textId="77777777" w:rsidR="006E56B9" w:rsidRDefault="006E56B9" w:rsidP="006E56B9">
      <w:pPr>
        <w:ind w:firstLineChars="200" w:firstLine="420"/>
      </w:pPr>
      <w:r>
        <w:t>1.2.5</w:t>
      </w:r>
      <w:r>
        <w:rPr>
          <w:rFonts w:hint="eastAsia"/>
        </w:rPr>
        <w:t>.</w:t>
      </w:r>
      <w:r>
        <w:t xml:space="preserve"> </w:t>
      </w:r>
      <w:r>
        <w:rPr>
          <w:rFonts w:hint="eastAsia"/>
        </w:rPr>
        <w:t>流量矩阵特征</w:t>
      </w:r>
    </w:p>
    <w:p w14:paraId="7CA3D62A" w14:textId="77777777" w:rsidR="006E56B9" w:rsidRDefault="006E56B9" w:rsidP="006E56B9">
      <w:pPr>
        <w:ind w:firstLineChars="200" w:firstLine="420"/>
      </w:pPr>
      <w:r>
        <w:rPr>
          <w:rFonts w:hint="eastAsia"/>
        </w:rPr>
        <w:t>图</w:t>
      </w:r>
      <w:r>
        <w:t>11</w:t>
      </w:r>
      <w:r>
        <w:rPr>
          <w:rFonts w:hint="eastAsia"/>
        </w:rPr>
        <w:t>左侧两幅图分别为</w:t>
      </w:r>
      <w:r>
        <w:rPr>
          <w:rFonts w:hint="eastAsia"/>
        </w:rPr>
        <w:t>Had</w:t>
      </w:r>
      <w:r>
        <w:t>oop</w:t>
      </w:r>
      <w:r>
        <w:rPr>
          <w:rFonts w:hint="eastAsia"/>
        </w:rPr>
        <w:t>业务和</w:t>
      </w:r>
      <w:r>
        <w:rPr>
          <w:rFonts w:hint="eastAsia"/>
        </w:rPr>
        <w:t>Fr</w:t>
      </w:r>
      <w:r>
        <w:t>ontend</w:t>
      </w:r>
      <w:r>
        <w:rPr>
          <w:rFonts w:hint="eastAsia"/>
        </w:rPr>
        <w:t>业务具有</w:t>
      </w:r>
      <w:r>
        <w:rPr>
          <w:rFonts w:hint="eastAsia"/>
        </w:rPr>
        <w:t>64</w:t>
      </w:r>
      <w:r>
        <w:rPr>
          <w:rFonts w:hint="eastAsia"/>
        </w:rPr>
        <w:t>个</w:t>
      </w:r>
      <w:r>
        <w:rPr>
          <w:rFonts w:hint="eastAsia"/>
        </w:rPr>
        <w:t>r</w:t>
      </w:r>
      <w:r>
        <w:t>ack</w:t>
      </w:r>
      <w:r>
        <w:rPr>
          <w:rFonts w:hint="eastAsia"/>
        </w:rPr>
        <w:t>的</w:t>
      </w:r>
      <w:r>
        <w:rPr>
          <w:rFonts w:hint="eastAsia"/>
        </w:rPr>
        <w:t>c</w:t>
      </w:r>
      <w:r>
        <w:t>luster</w:t>
      </w:r>
      <w:r>
        <w:rPr>
          <w:rFonts w:hint="eastAsia"/>
        </w:rPr>
        <w:t>内的流量矩阵，其描绘的是</w:t>
      </w:r>
      <w:r>
        <w:t>cluster</w:t>
      </w:r>
      <w:r>
        <w:rPr>
          <w:rFonts w:hint="eastAsia"/>
        </w:rPr>
        <w:t>内</w:t>
      </w:r>
      <w:r>
        <w:rPr>
          <w:rFonts w:hint="eastAsia"/>
        </w:rPr>
        <w:t>r</w:t>
      </w:r>
      <w:r>
        <w:t>ack</w:t>
      </w:r>
      <w:r>
        <w:rPr>
          <w:rFonts w:hint="eastAsia"/>
        </w:rPr>
        <w:t>之间传输的流量大小。</w:t>
      </w:r>
    </w:p>
    <w:p w14:paraId="345BF2D5" w14:textId="77777777" w:rsidR="006E56B9" w:rsidRDefault="006E56B9" w:rsidP="006E56B9">
      <w:pPr>
        <w:jc w:val="center"/>
      </w:pPr>
      <w:r>
        <w:rPr>
          <w:noProof/>
        </w:rPr>
        <w:drawing>
          <wp:inline distT="0" distB="0" distL="0" distR="0" wp14:anchorId="048C231A" wp14:editId="0F2B6188">
            <wp:extent cx="4973335" cy="1805305"/>
            <wp:effectExtent l="0" t="0" r="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76888" cy="1806595"/>
                    </a:xfrm>
                    <a:prstGeom prst="rect">
                      <a:avLst/>
                    </a:prstGeom>
                  </pic:spPr>
                </pic:pic>
              </a:graphicData>
            </a:graphic>
          </wp:inline>
        </w:drawing>
      </w:r>
      <w:r>
        <w:t xml:space="preserve"> </w:t>
      </w:r>
    </w:p>
    <w:p w14:paraId="467FACAC" w14:textId="77777777" w:rsidR="006E56B9" w:rsidRDefault="006E56B9" w:rsidP="006E56B9">
      <w:r>
        <w:t xml:space="preserve">                            </w:t>
      </w:r>
      <w:r>
        <w:rPr>
          <w:rFonts w:hint="eastAsia"/>
        </w:rPr>
        <w:t>图</w:t>
      </w:r>
      <w:r>
        <w:rPr>
          <w:rFonts w:hint="eastAsia"/>
        </w:rPr>
        <w:t>1</w:t>
      </w:r>
      <w:r>
        <w:t xml:space="preserve">1 </w:t>
      </w:r>
      <w:r>
        <w:rPr>
          <w:rFonts w:hint="eastAsia"/>
        </w:rPr>
        <w:t>流量矩阵特征</w:t>
      </w:r>
      <w:r>
        <w:rPr>
          <w:rFonts w:hint="eastAsia"/>
        </w:rPr>
        <w:t xml:space="preserve"> </w:t>
      </w:r>
      <w:r>
        <w:t xml:space="preserve">  </w:t>
      </w:r>
    </w:p>
    <w:p w14:paraId="2B100D6A" w14:textId="77777777" w:rsidR="006E56B9" w:rsidRDefault="006E56B9" w:rsidP="006E56B9">
      <w:r>
        <w:t xml:space="preserve">    </w:t>
      </w:r>
      <w:r>
        <w:rPr>
          <w:rFonts w:hint="eastAsia"/>
        </w:rPr>
        <w:t>由左侧的</w:t>
      </w:r>
      <w:r>
        <w:rPr>
          <w:rFonts w:hint="eastAsia"/>
        </w:rPr>
        <w:t>Ha</w:t>
      </w:r>
      <w:r>
        <w:t>doop</w:t>
      </w:r>
      <w:r>
        <w:rPr>
          <w:rFonts w:hint="eastAsia"/>
        </w:rPr>
        <w:t>业务流量矩阵可知，</w:t>
      </w:r>
      <w:r>
        <w:rPr>
          <w:rFonts w:hint="eastAsia"/>
        </w:rPr>
        <w:t>Ha</w:t>
      </w:r>
      <w:r>
        <w:t>doop cluster</w:t>
      </w:r>
      <w:r>
        <w:rPr>
          <w:rFonts w:hint="eastAsia"/>
        </w:rPr>
        <w:t>内的不同</w:t>
      </w:r>
      <w:r>
        <w:t>rack</w:t>
      </w:r>
      <w:r>
        <w:rPr>
          <w:rFonts w:hint="eastAsia"/>
        </w:rPr>
        <w:t>之间的传输流量分布非常均匀，约占</w:t>
      </w:r>
      <w:r>
        <w:rPr>
          <w:rFonts w:hint="eastAsia"/>
        </w:rPr>
        <w:t>Ha</w:t>
      </w:r>
      <w:r>
        <w:t xml:space="preserve">doop </w:t>
      </w:r>
      <w:r>
        <w:rPr>
          <w:rFonts w:hint="eastAsia"/>
        </w:rPr>
        <w:t>c</w:t>
      </w:r>
      <w:r>
        <w:t>luster</w:t>
      </w:r>
      <w:r>
        <w:rPr>
          <w:rFonts w:hint="eastAsia"/>
        </w:rPr>
        <w:t>内传输的总流量的</w:t>
      </w:r>
      <w:r>
        <w:rPr>
          <w:rFonts w:hint="eastAsia"/>
        </w:rPr>
        <w:t>80%</w:t>
      </w:r>
      <w:r>
        <w:rPr>
          <w:rFonts w:hint="eastAsia"/>
        </w:rPr>
        <w:t>，而对角线上的值相对较大，说明</w:t>
      </w:r>
      <w:r>
        <w:rPr>
          <w:rFonts w:hint="eastAsia"/>
        </w:rPr>
        <w:t>r</w:t>
      </w:r>
      <w:r>
        <w:t>ack</w:t>
      </w:r>
      <w:r>
        <w:rPr>
          <w:rFonts w:hint="eastAsia"/>
        </w:rPr>
        <w:t>内传输的流量相对于发送给其他</w:t>
      </w:r>
      <w:r>
        <w:rPr>
          <w:rFonts w:hint="eastAsia"/>
        </w:rPr>
        <w:t>r</w:t>
      </w:r>
      <w:r>
        <w:t>ack</w:t>
      </w:r>
      <w:r>
        <w:rPr>
          <w:rFonts w:hint="eastAsia"/>
        </w:rPr>
        <w:t>下主机的流量具有更大的比例。这样的结果可能是因为</w:t>
      </w:r>
      <w:r>
        <w:rPr>
          <w:rFonts w:hint="eastAsia"/>
        </w:rPr>
        <w:t>m</w:t>
      </w:r>
      <w:r>
        <w:t>ap</w:t>
      </w:r>
      <w:r>
        <w:rPr>
          <w:rFonts w:hint="eastAsia"/>
        </w:rPr>
        <w:t>任务主要分配在本地，但是过量的任务本地</w:t>
      </w:r>
      <w:r>
        <w:t>rack</w:t>
      </w:r>
      <w:r>
        <w:rPr>
          <w:rFonts w:hint="eastAsia"/>
        </w:rPr>
        <w:t>无法提供足够的资源，因此，必须将一部分的流量发送给其他</w:t>
      </w:r>
      <w:r>
        <w:rPr>
          <w:rFonts w:hint="eastAsia"/>
        </w:rPr>
        <w:t>r</w:t>
      </w:r>
      <w:r>
        <w:t>ack</w:t>
      </w:r>
      <w:r>
        <w:rPr>
          <w:rFonts w:hint="eastAsia"/>
        </w:rPr>
        <w:t>的主机进行处理，还有因为有一些任务并不要求在本地</w:t>
      </w:r>
      <w:r>
        <w:t>rack</w:t>
      </w:r>
      <w:r>
        <w:rPr>
          <w:rFonts w:hint="eastAsia"/>
        </w:rPr>
        <w:t>内的主机处理，因此这些任务也会使得本地</w:t>
      </w:r>
      <w:r>
        <w:rPr>
          <w:rFonts w:hint="eastAsia"/>
        </w:rPr>
        <w:t>rack</w:t>
      </w:r>
      <w:r>
        <w:rPr>
          <w:rFonts w:hint="eastAsia"/>
        </w:rPr>
        <w:t>内流量传输的比例下降。</w:t>
      </w:r>
    </w:p>
    <w:p w14:paraId="21DF6790" w14:textId="77777777" w:rsidR="006E56B9" w:rsidRDefault="006E56B9" w:rsidP="006E56B9">
      <w:r>
        <w:rPr>
          <w:rFonts w:hint="eastAsia"/>
        </w:rPr>
        <w:t xml:space="preserve"> </w:t>
      </w:r>
      <w:r>
        <w:t xml:space="preserve">   </w:t>
      </w:r>
      <w:r>
        <w:rPr>
          <w:rFonts w:hint="eastAsia"/>
        </w:rPr>
        <w:t>图</w:t>
      </w:r>
      <w:r>
        <w:t>11</w:t>
      </w:r>
      <w:r>
        <w:rPr>
          <w:rFonts w:hint="eastAsia"/>
        </w:rPr>
        <w:t>中间的流量矩阵展示了</w:t>
      </w:r>
      <w:r>
        <w:t>Frontend cluster</w:t>
      </w:r>
      <w:r>
        <w:rPr>
          <w:rFonts w:hint="eastAsia"/>
        </w:rPr>
        <w:t>的三类不同服务的</w:t>
      </w:r>
      <w:r>
        <w:rPr>
          <w:rFonts w:hint="eastAsia"/>
        </w:rPr>
        <w:t>r</w:t>
      </w:r>
      <w:r>
        <w:t>ack</w:t>
      </w:r>
      <w:r>
        <w:rPr>
          <w:rFonts w:hint="eastAsia"/>
        </w:rPr>
        <w:t>流量传输分布情况。由图数据可知，</w:t>
      </w:r>
      <w:r>
        <w:rPr>
          <w:rFonts w:hint="eastAsia"/>
        </w:rPr>
        <w:t>rack</w:t>
      </w:r>
      <w:r>
        <w:rPr>
          <w:rFonts w:hint="eastAsia"/>
        </w:rPr>
        <w:t>内部传输的流量并没有明显的优势，而</w:t>
      </w:r>
      <w:r>
        <w:rPr>
          <w:rFonts w:hint="eastAsia"/>
        </w:rPr>
        <w:t>w</w:t>
      </w:r>
      <w:r>
        <w:t>eb</w:t>
      </w:r>
      <w:r>
        <w:rPr>
          <w:rFonts w:hint="eastAsia"/>
        </w:rPr>
        <w:t>服务和</w:t>
      </w:r>
      <w:r>
        <w:rPr>
          <w:rFonts w:hint="eastAsia"/>
        </w:rPr>
        <w:t>c</w:t>
      </w:r>
      <w:r>
        <w:t>ache follower</w:t>
      </w:r>
      <w:r>
        <w:rPr>
          <w:rFonts w:hint="eastAsia"/>
        </w:rPr>
        <w:t>的</w:t>
      </w:r>
      <w:r>
        <w:rPr>
          <w:rFonts w:hint="eastAsia"/>
        </w:rPr>
        <w:t>r</w:t>
      </w:r>
      <w:r>
        <w:t>ack</w:t>
      </w:r>
      <w:r>
        <w:rPr>
          <w:rFonts w:hint="eastAsia"/>
        </w:rPr>
        <w:t>之间传输的流量占较大的分量，这说明</w:t>
      </w:r>
      <w:r>
        <w:rPr>
          <w:rFonts w:hint="eastAsia"/>
        </w:rPr>
        <w:t>w</w:t>
      </w:r>
      <w:r>
        <w:t>eb</w:t>
      </w:r>
      <w:r>
        <w:rPr>
          <w:rFonts w:hint="eastAsia"/>
        </w:rPr>
        <w:t>服务器主要向</w:t>
      </w:r>
      <w:r>
        <w:rPr>
          <w:rFonts w:hint="eastAsia"/>
        </w:rPr>
        <w:t>c</w:t>
      </w:r>
      <w:r>
        <w:t>ache</w:t>
      </w:r>
      <w:r>
        <w:rPr>
          <w:rFonts w:hint="eastAsia"/>
        </w:rPr>
        <w:t>服务器发送流量，反之亦然，而不同类型的服务器存在于不同的</w:t>
      </w:r>
      <w:r>
        <w:rPr>
          <w:rFonts w:hint="eastAsia"/>
        </w:rPr>
        <w:t>r</w:t>
      </w:r>
      <w:r>
        <w:t>ack</w:t>
      </w:r>
      <w:r>
        <w:rPr>
          <w:rFonts w:hint="eastAsia"/>
        </w:rPr>
        <w:t>中，导致了</w:t>
      </w:r>
      <w:r>
        <w:rPr>
          <w:rFonts w:hint="eastAsia"/>
        </w:rPr>
        <w:t>r</w:t>
      </w:r>
      <w:r>
        <w:t>ack</w:t>
      </w:r>
      <w:r>
        <w:rPr>
          <w:rFonts w:hint="eastAsia"/>
        </w:rPr>
        <w:t>内传输的流量较少。</w:t>
      </w:r>
    </w:p>
    <w:p w14:paraId="1294C0CE" w14:textId="77777777" w:rsidR="006E56B9" w:rsidRDefault="006E56B9" w:rsidP="006E56B9">
      <w:r>
        <w:t xml:space="preserve">    </w:t>
      </w:r>
      <w:r>
        <w:rPr>
          <w:rFonts w:hint="eastAsia"/>
        </w:rPr>
        <w:t>还有三种服务</w:t>
      </w:r>
      <w:r>
        <w:rPr>
          <w:rFonts w:hint="eastAsia"/>
        </w:rPr>
        <w:t>c</w:t>
      </w:r>
      <w:r>
        <w:t>luster</w:t>
      </w:r>
      <w:r>
        <w:rPr>
          <w:rFonts w:hint="eastAsia"/>
        </w:rPr>
        <w:t>的流量矩阵未在图中展示。</w:t>
      </w:r>
      <w:r>
        <w:rPr>
          <w:rFonts w:hint="eastAsia"/>
        </w:rPr>
        <w:t>Ca</w:t>
      </w:r>
      <w:r>
        <w:t>che leader</w:t>
      </w:r>
      <w:r>
        <w:rPr>
          <w:rFonts w:hint="eastAsia"/>
        </w:rPr>
        <w:t xml:space="preserve"> </w:t>
      </w:r>
      <w:r>
        <w:t>cluster</w:t>
      </w:r>
      <w:r>
        <w:rPr>
          <w:rFonts w:hint="eastAsia"/>
        </w:rPr>
        <w:t>的流量矩阵反映出在</w:t>
      </w:r>
      <w:r>
        <w:rPr>
          <w:rFonts w:hint="eastAsia"/>
        </w:rPr>
        <w:t>r</w:t>
      </w:r>
      <w:r>
        <w:t>ack</w:t>
      </w:r>
      <w:r>
        <w:rPr>
          <w:rFonts w:hint="eastAsia"/>
        </w:rPr>
        <w:t>内流量传输的需求很小；</w:t>
      </w:r>
      <w:r>
        <w:t>Backend database</w:t>
      </w:r>
      <w:r>
        <w:rPr>
          <w:rFonts w:hint="eastAsia"/>
        </w:rPr>
        <w:t>的流量传输分布非常均匀，几乎</w:t>
      </w:r>
      <w:r>
        <w:rPr>
          <w:rFonts w:hint="eastAsia"/>
        </w:rPr>
        <w:t>c</w:t>
      </w:r>
      <w:r>
        <w:t>luster</w:t>
      </w:r>
      <w:r>
        <w:rPr>
          <w:rFonts w:hint="eastAsia"/>
        </w:rPr>
        <w:t>内所有的节点都平均地分配传输流量；</w:t>
      </w:r>
      <w:r>
        <w:rPr>
          <w:rFonts w:hint="eastAsia"/>
        </w:rPr>
        <w:t>Ser</w:t>
      </w:r>
      <w:r>
        <w:t>vice cluster</w:t>
      </w:r>
      <w:r>
        <w:rPr>
          <w:rFonts w:hint="eastAsia"/>
        </w:rPr>
        <w:t>地不同</w:t>
      </w:r>
      <w:r>
        <w:rPr>
          <w:rFonts w:hint="eastAsia"/>
        </w:rPr>
        <w:t>r</w:t>
      </w:r>
      <w:r>
        <w:t>ack</w:t>
      </w:r>
      <w:r>
        <w:rPr>
          <w:rFonts w:hint="eastAsia"/>
        </w:rPr>
        <w:t>支持的服务都有可能不同，因此它展示的流量模型介于这些极端情况之间。</w:t>
      </w:r>
    </w:p>
    <w:p w14:paraId="6FB548DE" w14:textId="77777777" w:rsidR="006E56B9" w:rsidRDefault="006E56B9" w:rsidP="006E56B9">
      <w:r>
        <w:rPr>
          <w:rFonts w:hint="eastAsia"/>
        </w:rPr>
        <w:lastRenderedPageBreak/>
        <w:t xml:space="preserve"> </w:t>
      </w:r>
      <w:r>
        <w:t xml:space="preserve">   </w:t>
      </w:r>
      <w:r>
        <w:rPr>
          <w:rFonts w:hint="eastAsia"/>
        </w:rPr>
        <w:t>图</w:t>
      </w:r>
      <w:r>
        <w:t>11</w:t>
      </w:r>
      <w:r>
        <w:rPr>
          <w:rFonts w:hint="eastAsia"/>
        </w:rPr>
        <w:t>右侧的流量矩阵展示的是在</w:t>
      </w:r>
      <w:r>
        <w:rPr>
          <w:rFonts w:hint="eastAsia"/>
        </w:rPr>
        <w:t>24</w:t>
      </w:r>
      <w:r>
        <w:rPr>
          <w:rFonts w:hint="eastAsia"/>
        </w:rPr>
        <w:t>小时的时间间隔里</w:t>
      </w:r>
      <w:r>
        <w:rPr>
          <w:rFonts w:hint="eastAsia"/>
        </w:rPr>
        <w:t>15</w:t>
      </w:r>
      <w:r>
        <w:rPr>
          <w:rFonts w:hint="eastAsia"/>
        </w:rPr>
        <w:t>个不同</w:t>
      </w:r>
      <w:r>
        <w:rPr>
          <w:rFonts w:hint="eastAsia"/>
        </w:rPr>
        <w:t>c</w:t>
      </w:r>
      <w:r>
        <w:t>luster</w:t>
      </w:r>
      <w:r>
        <w:rPr>
          <w:rFonts w:hint="eastAsia"/>
        </w:rPr>
        <w:t>之间传输流量的大小。由图可以发现由于</w:t>
      </w:r>
      <w:r>
        <w:rPr>
          <w:rFonts w:hint="eastAsia"/>
        </w:rPr>
        <w:t>c</w:t>
      </w:r>
      <w:r>
        <w:t>luster</w:t>
      </w:r>
      <w:r>
        <w:rPr>
          <w:rFonts w:hint="eastAsia"/>
        </w:rPr>
        <w:t>承载的业务不同，他们之间的流量大小会有较大差异。因为每个</w:t>
      </w:r>
      <w:r>
        <w:rPr>
          <w:rFonts w:hint="eastAsia"/>
        </w:rPr>
        <w:t>c</w:t>
      </w:r>
      <w:r>
        <w:t>luster</w:t>
      </w:r>
      <w:r>
        <w:rPr>
          <w:rFonts w:hint="eastAsia"/>
        </w:rPr>
        <w:t>内部都采用的是</w:t>
      </w:r>
      <w:r>
        <w:rPr>
          <w:rFonts w:hint="eastAsia"/>
        </w:rPr>
        <w:t>4-</w:t>
      </w:r>
      <w:r>
        <w:t>post</w:t>
      </w:r>
      <w:r>
        <w:rPr>
          <w:rFonts w:hint="eastAsia"/>
        </w:rPr>
        <w:t>的</w:t>
      </w:r>
      <w:r>
        <w:rPr>
          <w:rFonts w:hint="eastAsia"/>
        </w:rPr>
        <w:t>cl</w:t>
      </w:r>
      <w:r>
        <w:t>os</w:t>
      </w:r>
      <w:r>
        <w:rPr>
          <w:rFonts w:hint="eastAsia"/>
        </w:rPr>
        <w:t>架构，而不同的</w:t>
      </w:r>
      <w:r>
        <w:rPr>
          <w:rFonts w:hint="eastAsia"/>
        </w:rPr>
        <w:t>c</w:t>
      </w:r>
      <w:r>
        <w:t>luster</w:t>
      </w:r>
      <w:r>
        <w:rPr>
          <w:rFonts w:hint="eastAsia"/>
        </w:rPr>
        <w:t>对之间传输的流量大小差距可能超过</w:t>
      </w:r>
      <w:r>
        <w:rPr>
          <w:rFonts w:hint="eastAsia"/>
        </w:rPr>
        <w:t>7</w:t>
      </w:r>
      <w:r>
        <w:rPr>
          <w:rFonts w:hint="eastAsia"/>
        </w:rPr>
        <w:t>倍之多，所以考虑在不同的</w:t>
      </w:r>
      <w:r>
        <w:rPr>
          <w:rFonts w:hint="eastAsia"/>
        </w:rPr>
        <w:t>c</w:t>
      </w:r>
      <w:r>
        <w:t>luster</w:t>
      </w:r>
      <w:r>
        <w:rPr>
          <w:rFonts w:hint="eastAsia"/>
        </w:rPr>
        <w:t>之间采用不同质量的通信链路可能会有一定的意义。</w:t>
      </w:r>
    </w:p>
    <w:p w14:paraId="18B96908" w14:textId="77777777" w:rsidR="006E56B9" w:rsidRDefault="006E56B9" w:rsidP="006E56B9">
      <w:r>
        <w:rPr>
          <w:rFonts w:hint="eastAsia"/>
        </w:rPr>
        <w:t xml:space="preserve"> </w:t>
      </w:r>
      <w:r>
        <w:t xml:space="preserve">   </w:t>
      </w:r>
      <w:r>
        <w:rPr>
          <w:rFonts w:hint="eastAsia"/>
        </w:rPr>
        <w:t>由于边缘接入链路具有很低的链路利用率，因此我们可以据此调整上层汇聚层和核心层链路超额分配的比例，但是这也需要观察边缘链路的利用率会不会随着使用年限的增加而逐渐增加。流量传输分布的差异性使得采用相同拓扑结构的不同</w:t>
      </w:r>
      <w:r>
        <w:rPr>
          <w:rFonts w:hint="eastAsia"/>
        </w:rPr>
        <w:t>c</w:t>
      </w:r>
      <w:r>
        <w:t>luster</w:t>
      </w:r>
      <w:r>
        <w:rPr>
          <w:rFonts w:hint="eastAsia"/>
        </w:rPr>
        <w:t>可能会出现在某些</w:t>
      </w:r>
      <w:r>
        <w:rPr>
          <w:rFonts w:hint="eastAsia"/>
        </w:rPr>
        <w:t>c</w:t>
      </w:r>
      <w:r>
        <w:t>luster</w:t>
      </w:r>
      <w:r>
        <w:rPr>
          <w:rFonts w:hint="eastAsia"/>
        </w:rPr>
        <w:t>中链路资源超额分配，在某些</w:t>
      </w:r>
      <w:r>
        <w:rPr>
          <w:rFonts w:hint="eastAsia"/>
        </w:rPr>
        <w:t>c</w:t>
      </w:r>
      <w:r>
        <w:t>luster</w:t>
      </w:r>
      <w:r>
        <w:rPr>
          <w:rFonts w:hint="eastAsia"/>
        </w:rPr>
        <w:t>中却出现了拥塞，或者两种情况都有，所以采用在特定位置分配更多带宽资源的非均匀</w:t>
      </w:r>
      <w:r>
        <w:rPr>
          <w:rFonts w:hint="eastAsia"/>
        </w:rPr>
        <w:t>f</w:t>
      </w:r>
      <w:r>
        <w:t>abric</w:t>
      </w:r>
      <w:r>
        <w:rPr>
          <w:rFonts w:hint="eastAsia"/>
        </w:rPr>
        <w:t>拓扑结构可能会提高网络传输性能。网络流量特征在时间上的稳定性也反映出网络状态的快速调整可能并没有太大必要。</w:t>
      </w:r>
    </w:p>
    <w:p w14:paraId="1BFF1F77" w14:textId="77777777" w:rsidR="006E56B9" w:rsidRDefault="006E56B9" w:rsidP="006E56B9">
      <w:r>
        <w:rPr>
          <w:rFonts w:hint="eastAsia"/>
        </w:rPr>
        <w:t>1</w:t>
      </w:r>
      <w:r>
        <w:t>.2</w:t>
      </w:r>
      <w:r>
        <w:rPr>
          <w:rFonts w:hint="eastAsia"/>
        </w:rPr>
        <w:t>.</w:t>
      </w:r>
      <w:r>
        <w:t xml:space="preserve">5 </w:t>
      </w:r>
      <w:r>
        <w:rPr>
          <w:rFonts w:hint="eastAsia"/>
        </w:rPr>
        <w:t>单个流的特征</w:t>
      </w:r>
    </w:p>
    <w:p w14:paraId="2566DD9E" w14:textId="77777777" w:rsidR="006E56B9" w:rsidRDefault="006E56B9" w:rsidP="006E56B9">
      <w:pPr>
        <w:ind w:firstLineChars="200" w:firstLine="420"/>
      </w:pPr>
      <w:r>
        <w:rPr>
          <w:rFonts w:hint="eastAsia"/>
        </w:rPr>
        <w:t>图</w:t>
      </w:r>
      <w:r>
        <w:t>12</w:t>
      </w:r>
      <w:r>
        <w:rPr>
          <w:rFonts w:hint="eastAsia"/>
        </w:rPr>
        <w:t>和图</w:t>
      </w:r>
      <w:r>
        <w:rPr>
          <w:rFonts w:hint="eastAsia"/>
        </w:rPr>
        <w:t>1</w:t>
      </w:r>
      <w:r>
        <w:t>3</w:t>
      </w:r>
      <w:r>
        <w:rPr>
          <w:rFonts w:hint="eastAsia"/>
        </w:rPr>
        <w:t>分别展示的是</w:t>
      </w:r>
      <w:r>
        <w:rPr>
          <w:rFonts w:hint="eastAsia"/>
        </w:rPr>
        <w:t>10</w:t>
      </w:r>
      <w:r>
        <w:rPr>
          <w:rFonts w:hint="eastAsia"/>
        </w:rPr>
        <w:t>分钟内（</w:t>
      </w:r>
      <w:r>
        <w:rPr>
          <w:rFonts w:hint="eastAsia"/>
        </w:rPr>
        <w:t>w</w:t>
      </w:r>
      <w:r>
        <w:t>eb</w:t>
      </w:r>
      <w:r>
        <w:rPr>
          <w:rFonts w:hint="eastAsia"/>
        </w:rPr>
        <w:t>服务是</w:t>
      </w:r>
      <w:r>
        <w:rPr>
          <w:rFonts w:hint="eastAsia"/>
        </w:rPr>
        <w:t>2.5</w:t>
      </w:r>
      <w:r>
        <w:rPr>
          <w:rFonts w:hint="eastAsia"/>
        </w:rPr>
        <w:t>分钟内）采集到的三类业务的</w:t>
      </w:r>
      <w:r>
        <w:rPr>
          <w:rFonts w:hint="eastAsia"/>
        </w:rPr>
        <w:t>f</w:t>
      </w:r>
      <w:r>
        <w:t>low</w:t>
      </w:r>
      <w:r>
        <w:rPr>
          <w:rFonts w:hint="eastAsia"/>
        </w:rPr>
        <w:t>（根据五元组区分）大小尺寸和持续时间情况统计：</w:t>
      </w:r>
      <w:r>
        <w:rPr>
          <w:rFonts w:hint="eastAsia"/>
        </w:rPr>
        <w:t>w</w:t>
      </w:r>
      <w:r>
        <w:t>eb</w:t>
      </w:r>
      <w:r>
        <w:rPr>
          <w:rFonts w:hint="eastAsia"/>
        </w:rPr>
        <w:t>服务的</w:t>
      </w:r>
      <w:r>
        <w:rPr>
          <w:rFonts w:hint="eastAsia"/>
        </w:rPr>
        <w:t>r</w:t>
      </w:r>
      <w:r>
        <w:t>ack</w:t>
      </w:r>
      <w:r>
        <w:rPr>
          <w:rFonts w:hint="eastAsia"/>
        </w:rPr>
        <w:t>、单独的</w:t>
      </w:r>
      <w:r>
        <w:rPr>
          <w:rFonts w:hint="eastAsia"/>
        </w:rPr>
        <w:t>c</w:t>
      </w:r>
      <w:r>
        <w:t>ache follower</w:t>
      </w:r>
      <w:r>
        <w:rPr>
          <w:rFonts w:hint="eastAsia"/>
        </w:rPr>
        <w:t>（</w:t>
      </w:r>
      <w:r>
        <w:rPr>
          <w:rFonts w:hint="eastAsia"/>
        </w:rPr>
        <w:t>cache</w:t>
      </w:r>
      <w:r>
        <w:t xml:space="preserve"> </w:t>
      </w:r>
      <w:r>
        <w:rPr>
          <w:rFonts w:hint="eastAsia"/>
        </w:rPr>
        <w:t>leader</w:t>
      </w:r>
      <w:r>
        <w:rPr>
          <w:rFonts w:hint="eastAsia"/>
        </w:rPr>
        <w:t>特征相似，因此没有展示）和一个</w:t>
      </w:r>
      <w:r>
        <w:t>Hadoop</w:t>
      </w:r>
      <w:r>
        <w:rPr>
          <w:rFonts w:hint="eastAsia"/>
        </w:rPr>
        <w:t>节点。</w:t>
      </w:r>
    </w:p>
    <w:p w14:paraId="7650B184" w14:textId="77777777" w:rsidR="006E56B9" w:rsidRDefault="006E56B9" w:rsidP="006E56B9">
      <w:r>
        <w:rPr>
          <w:noProof/>
        </w:rPr>
        <w:drawing>
          <wp:inline distT="0" distB="0" distL="0" distR="0" wp14:anchorId="5498D358" wp14:editId="05F0C38B">
            <wp:extent cx="5486400" cy="13906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1390650"/>
                    </a:xfrm>
                    <a:prstGeom prst="rect">
                      <a:avLst/>
                    </a:prstGeom>
                  </pic:spPr>
                </pic:pic>
              </a:graphicData>
            </a:graphic>
          </wp:inline>
        </w:drawing>
      </w:r>
    </w:p>
    <w:p w14:paraId="10B6FADC" w14:textId="77777777" w:rsidR="006E56B9" w:rsidRPr="006E56B9" w:rsidRDefault="006E56B9" w:rsidP="006E56B9">
      <w:pPr>
        <w:jc w:val="center"/>
      </w:pPr>
      <w:r>
        <w:rPr>
          <w:rFonts w:hint="eastAsia"/>
        </w:rPr>
        <w:t>图</w:t>
      </w:r>
      <w:r>
        <w:rPr>
          <w:rFonts w:hint="eastAsia"/>
        </w:rPr>
        <w:t>1</w:t>
      </w:r>
      <w:r>
        <w:t xml:space="preserve">2 </w:t>
      </w:r>
      <w:r>
        <w:rPr>
          <w:rFonts w:hint="eastAsia"/>
        </w:rPr>
        <w:t>单个流的</w:t>
      </w:r>
      <w:r w:rsidR="003933A7">
        <w:rPr>
          <w:rFonts w:hint="eastAsia"/>
        </w:rPr>
        <w:t>大小分布</w:t>
      </w:r>
    </w:p>
    <w:p w14:paraId="56C27E98" w14:textId="77777777" w:rsidR="006E56B9" w:rsidRDefault="006E56B9" w:rsidP="006E56B9">
      <w:r>
        <w:rPr>
          <w:noProof/>
        </w:rPr>
        <w:drawing>
          <wp:inline distT="0" distB="0" distL="0" distR="0" wp14:anchorId="008A668B" wp14:editId="588C9B11">
            <wp:extent cx="5486400" cy="135699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1356995"/>
                    </a:xfrm>
                    <a:prstGeom prst="rect">
                      <a:avLst/>
                    </a:prstGeom>
                  </pic:spPr>
                </pic:pic>
              </a:graphicData>
            </a:graphic>
          </wp:inline>
        </w:drawing>
      </w:r>
    </w:p>
    <w:p w14:paraId="7E7F81A7" w14:textId="77777777" w:rsidR="006E56B9" w:rsidRPr="006E56B9" w:rsidRDefault="003933A7" w:rsidP="003933A7">
      <w:pPr>
        <w:jc w:val="center"/>
      </w:pPr>
      <w:r>
        <w:rPr>
          <w:rFonts w:hint="eastAsia"/>
        </w:rPr>
        <w:t>图</w:t>
      </w:r>
      <w:r>
        <w:rPr>
          <w:rFonts w:hint="eastAsia"/>
        </w:rPr>
        <w:t>1</w:t>
      </w:r>
      <w:r>
        <w:t>3</w:t>
      </w:r>
      <w:r w:rsidR="006E56B9">
        <w:t xml:space="preserve">  </w:t>
      </w:r>
      <w:r>
        <w:rPr>
          <w:rFonts w:hint="eastAsia"/>
        </w:rPr>
        <w:t>单个流的持续时间分布</w:t>
      </w:r>
    </w:p>
    <w:p w14:paraId="7C9DEE35" w14:textId="77777777" w:rsidR="006E56B9" w:rsidRDefault="006E56B9" w:rsidP="003933A7">
      <w:pPr>
        <w:ind w:firstLineChars="200" w:firstLine="420"/>
      </w:pPr>
      <w:r>
        <w:rPr>
          <w:rFonts w:hint="eastAsia"/>
        </w:rPr>
        <w:t>由于</w:t>
      </w:r>
      <w:r>
        <w:rPr>
          <w:rFonts w:hint="eastAsia"/>
        </w:rPr>
        <w:t>Had</w:t>
      </w:r>
      <w:r>
        <w:t>oop</w:t>
      </w:r>
      <w:r>
        <w:rPr>
          <w:rFonts w:hint="eastAsia"/>
        </w:rPr>
        <w:t>的流量无论是在不同时间间隔上，还是不同的节点上，都会呈现出较大的差异，因此这里只测量了某个</w:t>
      </w:r>
      <w:r>
        <w:rPr>
          <w:rFonts w:hint="eastAsia"/>
        </w:rPr>
        <w:t>H</w:t>
      </w:r>
      <w:r>
        <w:t>adoop</w:t>
      </w:r>
      <w:r>
        <w:rPr>
          <w:rFonts w:hint="eastAsia"/>
        </w:rPr>
        <w:t>节点在传输流量较大的</w:t>
      </w:r>
      <w:r>
        <w:rPr>
          <w:rFonts w:hint="eastAsia"/>
        </w:rPr>
        <w:t>10</w:t>
      </w:r>
      <w:r>
        <w:rPr>
          <w:rFonts w:hint="eastAsia"/>
        </w:rPr>
        <w:t>分钟间隔内的特征。从统计数据来看，</w:t>
      </w:r>
      <w:r>
        <w:rPr>
          <w:rFonts w:hint="eastAsia"/>
        </w:rPr>
        <w:t>Had</w:t>
      </w:r>
      <w:r>
        <w:t>oop</w:t>
      </w:r>
      <w:r>
        <w:rPr>
          <w:rFonts w:hint="eastAsia"/>
        </w:rPr>
        <w:t>业务的</w:t>
      </w:r>
      <w:r>
        <w:rPr>
          <w:rFonts w:hint="eastAsia"/>
        </w:rPr>
        <w:t>f</w:t>
      </w:r>
      <w:r>
        <w:t>low</w:t>
      </w:r>
      <w:r>
        <w:rPr>
          <w:rFonts w:hint="eastAsia"/>
        </w:rPr>
        <w:t>约有</w:t>
      </w:r>
      <w:r>
        <w:rPr>
          <w:rFonts w:hint="eastAsia"/>
        </w:rPr>
        <w:t>70%</w:t>
      </w:r>
      <w:r>
        <w:rPr>
          <w:rFonts w:hint="eastAsia"/>
        </w:rPr>
        <w:t>长度尺寸都小于</w:t>
      </w:r>
      <w:r>
        <w:rPr>
          <w:rFonts w:hint="eastAsia"/>
        </w:rPr>
        <w:t>10</w:t>
      </w:r>
      <w:r>
        <w:t>KB</w:t>
      </w:r>
      <w:r>
        <w:rPr>
          <w:rFonts w:hint="eastAsia"/>
        </w:rPr>
        <w:t>，持续时间小于</w:t>
      </w:r>
      <w:r>
        <w:rPr>
          <w:rFonts w:hint="eastAsia"/>
        </w:rPr>
        <w:t>1s</w:t>
      </w:r>
      <w:r>
        <w:rPr>
          <w:rFonts w:hint="eastAsia"/>
        </w:rPr>
        <w:t>，只有不到</w:t>
      </w:r>
      <w:r>
        <w:rPr>
          <w:rFonts w:hint="eastAsia"/>
        </w:rPr>
        <w:t>5%</w:t>
      </w:r>
      <w:r>
        <w:rPr>
          <w:rFonts w:hint="eastAsia"/>
        </w:rPr>
        <w:t>的</w:t>
      </w:r>
      <w:r>
        <w:rPr>
          <w:rFonts w:hint="eastAsia"/>
        </w:rPr>
        <w:t>f</w:t>
      </w:r>
      <w:r>
        <w:t>low</w:t>
      </w:r>
      <w:r>
        <w:rPr>
          <w:rFonts w:hint="eastAsia"/>
        </w:rPr>
        <w:t>尺寸大于</w:t>
      </w:r>
      <w:r>
        <w:rPr>
          <w:rFonts w:hint="eastAsia"/>
        </w:rPr>
        <w:t>1</w:t>
      </w:r>
      <w:r>
        <w:t>MB</w:t>
      </w:r>
      <w:r>
        <w:rPr>
          <w:rFonts w:hint="eastAsia"/>
        </w:rPr>
        <w:t>或者持续时间超过了</w:t>
      </w:r>
      <w:r>
        <w:rPr>
          <w:rFonts w:hint="eastAsia"/>
        </w:rPr>
        <w:t>100</w:t>
      </w:r>
      <w:r>
        <w:rPr>
          <w:rFonts w:hint="eastAsia"/>
        </w:rPr>
        <w:t>秒，几乎没有</w:t>
      </w:r>
      <w:r>
        <w:rPr>
          <w:rFonts w:hint="eastAsia"/>
        </w:rPr>
        <w:t>f</w:t>
      </w:r>
      <w:r>
        <w:t>low</w:t>
      </w:r>
      <w:r>
        <w:rPr>
          <w:rFonts w:hint="eastAsia"/>
        </w:rPr>
        <w:t>的持续时间超过</w:t>
      </w:r>
      <w:r>
        <w:rPr>
          <w:rFonts w:hint="eastAsia"/>
        </w:rPr>
        <w:t>10</w:t>
      </w:r>
      <w:r>
        <w:rPr>
          <w:rFonts w:hint="eastAsia"/>
        </w:rPr>
        <w:t>分钟。</w:t>
      </w:r>
    </w:p>
    <w:p w14:paraId="51C861E9" w14:textId="77777777" w:rsidR="006E56B9" w:rsidRDefault="006E56B9" w:rsidP="003933A7">
      <w:pPr>
        <w:ind w:firstLineChars="200" w:firstLine="420"/>
      </w:pPr>
      <w:r>
        <w:rPr>
          <w:rFonts w:hint="eastAsia"/>
        </w:rPr>
        <w:t>与</w:t>
      </w:r>
      <w:r>
        <w:rPr>
          <w:rFonts w:hint="eastAsia"/>
        </w:rPr>
        <w:t>H</w:t>
      </w:r>
      <w:r>
        <w:t>adoop</w:t>
      </w:r>
      <w:r>
        <w:rPr>
          <w:rFonts w:hint="eastAsia"/>
        </w:rPr>
        <w:t>业务相反，其他服务的流量因为存在负载均衡的影响，要更具有代表性。而且许多</w:t>
      </w:r>
      <w:r>
        <w:rPr>
          <w:rFonts w:hint="eastAsia"/>
        </w:rPr>
        <w:t>Face</w:t>
      </w:r>
      <w:r>
        <w:t>book</w:t>
      </w:r>
      <w:r>
        <w:rPr>
          <w:rFonts w:hint="eastAsia"/>
        </w:rPr>
        <w:t>内的服务都采用了一些</w:t>
      </w:r>
      <w:r>
        <w:rPr>
          <w:rFonts w:hint="eastAsia"/>
        </w:rPr>
        <w:t>c</w:t>
      </w:r>
      <w:r>
        <w:t>onnection pooling</w:t>
      </w:r>
      <w:r>
        <w:rPr>
          <w:rFonts w:hint="eastAsia"/>
        </w:rPr>
        <w:t>的机制，使得其</w:t>
      </w:r>
      <w:r>
        <w:rPr>
          <w:rFonts w:hint="eastAsia"/>
        </w:rPr>
        <w:t>f</w:t>
      </w:r>
      <w:r>
        <w:t>low</w:t>
      </w:r>
      <w:r>
        <w:rPr>
          <w:rFonts w:hint="eastAsia"/>
        </w:rPr>
        <w:t>在相对较小的吞吐量下却由较长的持续时间。</w:t>
      </w:r>
    </w:p>
    <w:p w14:paraId="0F610ED3" w14:textId="77777777" w:rsidR="006E56B9" w:rsidRDefault="006E56B9" w:rsidP="003933A7">
      <w:r>
        <w:rPr>
          <w:rFonts w:hint="eastAsia"/>
        </w:rPr>
        <w:t xml:space="preserve"> </w:t>
      </w:r>
      <w:r w:rsidR="003933A7">
        <w:t xml:space="preserve">   </w:t>
      </w:r>
      <w:r>
        <w:t>C</w:t>
      </w:r>
      <w:r>
        <w:rPr>
          <w:rFonts w:hint="eastAsia"/>
        </w:rPr>
        <w:t>a</w:t>
      </w:r>
      <w:r>
        <w:t>che follower</w:t>
      </w:r>
      <w:r>
        <w:rPr>
          <w:rFonts w:hint="eastAsia"/>
        </w:rPr>
        <w:t>和</w:t>
      </w:r>
      <w:r>
        <w:rPr>
          <w:rFonts w:hint="eastAsia"/>
        </w:rPr>
        <w:t>c</w:t>
      </w:r>
      <w:r>
        <w:t>ache leader</w:t>
      </w:r>
      <w:r>
        <w:rPr>
          <w:rFonts w:hint="eastAsia"/>
        </w:rPr>
        <w:t>就是采用</w:t>
      </w:r>
      <w:r>
        <w:rPr>
          <w:rFonts w:hint="eastAsia"/>
        </w:rPr>
        <w:t>c</w:t>
      </w:r>
      <w:r>
        <w:t>onnection pooling</w:t>
      </w:r>
      <w:r>
        <w:rPr>
          <w:rFonts w:hint="eastAsia"/>
        </w:rPr>
        <w:t>机制的服务，大体上</w:t>
      </w:r>
      <w:r>
        <w:rPr>
          <w:rFonts w:hint="eastAsia"/>
        </w:rPr>
        <w:t>cache</w:t>
      </w:r>
      <w:r>
        <w:rPr>
          <w:rFonts w:hint="eastAsia"/>
        </w:rPr>
        <w:t>的</w:t>
      </w:r>
      <w:r>
        <w:rPr>
          <w:rFonts w:hint="eastAsia"/>
        </w:rPr>
        <w:t>f</w:t>
      </w:r>
      <w:r>
        <w:t>low</w:t>
      </w:r>
      <w:r>
        <w:rPr>
          <w:rFonts w:hint="eastAsia"/>
        </w:rPr>
        <w:t>尺寸要远大于</w:t>
      </w:r>
      <w:r>
        <w:rPr>
          <w:rFonts w:hint="eastAsia"/>
        </w:rPr>
        <w:t>Ha</w:t>
      </w:r>
      <w:r>
        <w:t>doop</w:t>
      </w:r>
      <w:r>
        <w:rPr>
          <w:rFonts w:hint="eastAsia"/>
        </w:rPr>
        <w:t>，</w:t>
      </w:r>
      <w:r>
        <w:rPr>
          <w:rFonts w:hint="eastAsia"/>
        </w:rPr>
        <w:t>f</w:t>
      </w:r>
      <w:r>
        <w:t>ollower</w:t>
      </w:r>
      <w:r>
        <w:rPr>
          <w:rFonts w:hint="eastAsia"/>
        </w:rPr>
        <w:t>中持续时间小于</w:t>
      </w:r>
      <w:r>
        <w:rPr>
          <w:rFonts w:hint="eastAsia"/>
        </w:rPr>
        <w:t>100</w:t>
      </w:r>
      <w:r>
        <w:rPr>
          <w:rFonts w:hint="eastAsia"/>
        </w:rPr>
        <w:t>秒的</w:t>
      </w:r>
      <w:r>
        <w:rPr>
          <w:rFonts w:hint="eastAsia"/>
        </w:rPr>
        <w:t>f</w:t>
      </w:r>
      <w:r>
        <w:t>low</w:t>
      </w:r>
      <w:r>
        <w:rPr>
          <w:rFonts w:hint="eastAsia"/>
        </w:rPr>
        <w:t>约占</w:t>
      </w:r>
      <w:r>
        <w:rPr>
          <w:rFonts w:hint="eastAsia"/>
        </w:rPr>
        <w:t>30%</w:t>
      </w:r>
      <w:r>
        <w:rPr>
          <w:rFonts w:hint="eastAsia"/>
        </w:rPr>
        <w:t>，</w:t>
      </w:r>
      <w:r>
        <w:rPr>
          <w:rFonts w:hint="eastAsia"/>
        </w:rPr>
        <w:t>l</w:t>
      </w:r>
      <w:r>
        <w:t>eader</w:t>
      </w:r>
      <w:r>
        <w:rPr>
          <w:rFonts w:hint="eastAsia"/>
        </w:rPr>
        <w:t>中约占</w:t>
      </w:r>
      <w:r>
        <w:rPr>
          <w:rFonts w:hint="eastAsia"/>
        </w:rPr>
        <w:t>40%</w:t>
      </w:r>
      <w:r>
        <w:rPr>
          <w:rFonts w:hint="eastAsia"/>
        </w:rPr>
        <w:t>，而</w:t>
      </w:r>
      <w:r>
        <w:rPr>
          <w:rFonts w:hint="eastAsia"/>
        </w:rPr>
        <w:t>40%</w:t>
      </w:r>
      <w:r>
        <w:rPr>
          <w:rFonts w:hint="eastAsia"/>
        </w:rPr>
        <w:t>的</w:t>
      </w:r>
      <w:r>
        <w:rPr>
          <w:rFonts w:hint="eastAsia"/>
        </w:rPr>
        <w:t>fo</w:t>
      </w:r>
      <w:r>
        <w:t>llower</w:t>
      </w:r>
      <w:r>
        <w:rPr>
          <w:rFonts w:hint="eastAsia"/>
        </w:rPr>
        <w:t>的</w:t>
      </w:r>
      <w:r>
        <w:rPr>
          <w:rFonts w:hint="eastAsia"/>
        </w:rPr>
        <w:t>f</w:t>
      </w:r>
      <w:r>
        <w:t>low</w:t>
      </w:r>
      <w:r>
        <w:rPr>
          <w:rFonts w:hint="eastAsia"/>
        </w:rPr>
        <w:t>持续时间超出了这里</w:t>
      </w:r>
      <w:r>
        <w:rPr>
          <w:rFonts w:hint="eastAsia"/>
        </w:rPr>
        <w:t>10</w:t>
      </w:r>
      <w:r>
        <w:rPr>
          <w:rFonts w:hint="eastAsia"/>
        </w:rPr>
        <w:t>分钟的测量间隔，</w:t>
      </w:r>
      <w:r>
        <w:rPr>
          <w:rFonts w:hint="eastAsia"/>
        </w:rPr>
        <w:t>l</w:t>
      </w:r>
      <w:r>
        <w:t>eader</w:t>
      </w:r>
      <w:r>
        <w:rPr>
          <w:rFonts w:hint="eastAsia"/>
        </w:rPr>
        <w:t>中有</w:t>
      </w:r>
      <w:r>
        <w:rPr>
          <w:rFonts w:hint="eastAsia"/>
        </w:rPr>
        <w:t>25%</w:t>
      </w:r>
      <w:r>
        <w:rPr>
          <w:rFonts w:hint="eastAsia"/>
        </w:rPr>
        <w:t>的</w:t>
      </w:r>
      <w:r>
        <w:rPr>
          <w:rFonts w:hint="eastAsia"/>
        </w:rPr>
        <w:t>f</w:t>
      </w:r>
      <w:r>
        <w:t>low</w:t>
      </w:r>
      <w:r>
        <w:rPr>
          <w:rFonts w:hint="eastAsia"/>
        </w:rPr>
        <w:t>持续时间超出了</w:t>
      </w:r>
      <w:r>
        <w:rPr>
          <w:rFonts w:hint="eastAsia"/>
        </w:rPr>
        <w:t>10</w:t>
      </w:r>
      <w:r>
        <w:rPr>
          <w:rFonts w:hint="eastAsia"/>
        </w:rPr>
        <w:t>分钟。这也就是说，大多数</w:t>
      </w:r>
      <w:r>
        <w:rPr>
          <w:rFonts w:hint="eastAsia"/>
        </w:rPr>
        <w:t>c</w:t>
      </w:r>
      <w:r>
        <w:t>ache</w:t>
      </w:r>
      <w:r>
        <w:rPr>
          <w:rFonts w:hint="eastAsia"/>
        </w:rPr>
        <w:t>的</w:t>
      </w:r>
      <w:r>
        <w:rPr>
          <w:rFonts w:hint="eastAsia"/>
        </w:rPr>
        <w:t>f</w:t>
      </w:r>
      <w:r>
        <w:t>low</w:t>
      </w:r>
      <w:r>
        <w:rPr>
          <w:rFonts w:hint="eastAsia"/>
        </w:rPr>
        <w:t>都只在某些毫秒级别长</w:t>
      </w:r>
      <w:r>
        <w:rPr>
          <w:rFonts w:hint="eastAsia"/>
        </w:rPr>
        <w:lastRenderedPageBreak/>
        <w:t>度的时间间隔上较为活跃（在传输数据包），而这些时间间隔之间隔着较长的空窗期。换句话说，无论</w:t>
      </w:r>
      <w:r>
        <w:t>flow</w:t>
      </w:r>
      <w:r>
        <w:rPr>
          <w:rFonts w:hint="eastAsia"/>
        </w:rPr>
        <w:t>的尺寸大小还是持续时间是多少，</w:t>
      </w:r>
      <w:r>
        <w:rPr>
          <w:rFonts w:hint="eastAsia"/>
        </w:rPr>
        <w:t>f</w:t>
      </w:r>
      <w:r>
        <w:t>low</w:t>
      </w:r>
      <w:r>
        <w:rPr>
          <w:rFonts w:hint="eastAsia"/>
        </w:rPr>
        <w:t>内部都呈现突发式传输的流量</w:t>
      </w:r>
      <w:r w:rsidR="003933A7">
        <w:rPr>
          <w:rFonts w:hint="eastAsia"/>
        </w:rPr>
        <w:t>特征。</w:t>
      </w:r>
      <w:r>
        <w:t>W</w:t>
      </w:r>
      <w:r>
        <w:rPr>
          <w:rFonts w:hint="eastAsia"/>
        </w:rPr>
        <w:t>e</w:t>
      </w:r>
      <w:r>
        <w:t>b</w:t>
      </w:r>
      <w:r>
        <w:rPr>
          <w:rFonts w:hint="eastAsia"/>
        </w:rPr>
        <w:t>服务器的</w:t>
      </w:r>
      <w:r>
        <w:rPr>
          <w:rFonts w:hint="eastAsia"/>
        </w:rPr>
        <w:t>f</w:t>
      </w:r>
      <w:r>
        <w:t>low</w:t>
      </w:r>
      <w:r>
        <w:rPr>
          <w:rFonts w:hint="eastAsia"/>
        </w:rPr>
        <w:t>特征介于</w:t>
      </w:r>
      <w:r>
        <w:t>Hadoop</w:t>
      </w:r>
      <w:r>
        <w:rPr>
          <w:rFonts w:hint="eastAsia"/>
        </w:rPr>
        <w:t>和</w:t>
      </w:r>
      <w:r>
        <w:rPr>
          <w:rFonts w:hint="eastAsia"/>
        </w:rPr>
        <w:t>cache</w:t>
      </w:r>
      <w:r>
        <w:rPr>
          <w:rFonts w:hint="eastAsia"/>
        </w:rPr>
        <w:t>之间。</w:t>
      </w:r>
    </w:p>
    <w:p w14:paraId="19826CB4" w14:textId="77777777" w:rsidR="006E56B9" w:rsidRDefault="003933A7" w:rsidP="006E56B9">
      <w:r>
        <w:t xml:space="preserve">1.2.6 </w:t>
      </w:r>
      <w:commentRangeStart w:id="1"/>
      <w:r>
        <w:rPr>
          <w:rFonts w:hint="eastAsia"/>
        </w:rPr>
        <w:t>负载均衡特征</w:t>
      </w:r>
      <w:commentRangeEnd w:id="1"/>
      <w:r w:rsidR="00152254">
        <w:rPr>
          <w:rStyle w:val="ac"/>
        </w:rPr>
        <w:commentReference w:id="1"/>
      </w:r>
    </w:p>
    <w:p w14:paraId="3B90E3C6" w14:textId="6DCE24EA" w:rsidR="006E56B9" w:rsidRDefault="006E56B9" w:rsidP="006E56B9">
      <w:r>
        <w:rPr>
          <w:rFonts w:hint="eastAsia"/>
        </w:rPr>
        <w:t xml:space="preserve"> </w:t>
      </w:r>
      <w:r w:rsidR="003933A7">
        <w:t xml:space="preserve">   </w:t>
      </w:r>
      <w:r>
        <w:rPr>
          <w:rFonts w:hint="eastAsia"/>
        </w:rPr>
        <w:t>流量工程</w:t>
      </w:r>
      <w:r w:rsidR="005430D8">
        <w:rPr>
          <w:rFonts w:hint="eastAsia"/>
        </w:rPr>
        <w:t>目的是根据网络流量的变化情况调整业务路由，</w:t>
      </w:r>
      <w:r w:rsidR="005430D8">
        <w:rPr>
          <w:rFonts w:hint="eastAsia"/>
          <w:noProof/>
        </w:rPr>
        <w:t>使得</w:t>
      </w:r>
      <w:r w:rsidR="005430D8">
        <w:rPr>
          <w:rFonts w:hint="eastAsia"/>
        </w:rPr>
        <w:t>网络链路负载均衡。如</w:t>
      </w:r>
      <w:r w:rsidR="00425BB0">
        <w:rPr>
          <w:rFonts w:hint="eastAsia"/>
        </w:rPr>
        <w:t>果</w:t>
      </w:r>
      <w:r w:rsidR="005430D8">
        <w:rPr>
          <w:rFonts w:hint="eastAsia"/>
        </w:rPr>
        <w:t>业务</w:t>
      </w:r>
      <w:r w:rsidR="00425BB0">
        <w:rPr>
          <w:rFonts w:hint="eastAsia"/>
        </w:rPr>
        <w:t>大小变化（随时间变化或不同区域内流的大小区别）很小，那么流量工程的作用就会减少。</w:t>
      </w:r>
      <w:r>
        <w:rPr>
          <w:rFonts w:hint="eastAsia"/>
        </w:rPr>
        <w:t>都是在利用流量的差异性，因此，过于稳定的流量性能提升的空间就会很局限。先考察</w:t>
      </w:r>
      <w:r>
        <w:rPr>
          <w:rFonts w:hint="eastAsia"/>
        </w:rPr>
        <w:t>2</w:t>
      </w:r>
      <w:r>
        <w:rPr>
          <w:rFonts w:hint="eastAsia"/>
        </w:rPr>
        <w:t>分钟间隔内在目的</w:t>
      </w:r>
      <w:r>
        <w:rPr>
          <w:rFonts w:hint="eastAsia"/>
        </w:rPr>
        <w:t>r</w:t>
      </w:r>
      <w:r>
        <w:t>ack</w:t>
      </w:r>
      <w:r>
        <w:rPr>
          <w:rFonts w:hint="eastAsia"/>
        </w:rPr>
        <w:t>上观测到的每秒的</w:t>
      </w:r>
      <w:r>
        <w:rPr>
          <w:rFonts w:hint="eastAsia"/>
        </w:rPr>
        <w:t>f</w:t>
      </w:r>
      <w:r>
        <w:t>low</w:t>
      </w:r>
      <w:r>
        <w:rPr>
          <w:rFonts w:hint="eastAsia"/>
        </w:rPr>
        <w:t>到达速率情况，如图</w:t>
      </w:r>
      <w:r w:rsidR="003933A7">
        <w:t>14</w:t>
      </w:r>
      <w:r>
        <w:rPr>
          <w:rFonts w:hint="eastAsia"/>
        </w:rPr>
        <w:t>所示。</w:t>
      </w:r>
    </w:p>
    <w:p w14:paraId="407EE71D" w14:textId="77777777" w:rsidR="006E56B9" w:rsidRDefault="006E56B9" w:rsidP="003933A7">
      <w:pPr>
        <w:jc w:val="center"/>
      </w:pPr>
      <w:r>
        <w:rPr>
          <w:noProof/>
        </w:rPr>
        <w:drawing>
          <wp:inline distT="0" distB="0" distL="0" distR="0" wp14:anchorId="2525BA56" wp14:editId="336A4E68">
            <wp:extent cx="4625340" cy="1174001"/>
            <wp:effectExtent l="0" t="0" r="381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33838" cy="1176158"/>
                    </a:xfrm>
                    <a:prstGeom prst="rect">
                      <a:avLst/>
                    </a:prstGeom>
                  </pic:spPr>
                </pic:pic>
              </a:graphicData>
            </a:graphic>
          </wp:inline>
        </w:drawing>
      </w:r>
    </w:p>
    <w:p w14:paraId="5F75289D" w14:textId="77777777" w:rsidR="006E56B9" w:rsidRDefault="003933A7" w:rsidP="006E56B9">
      <w:pPr>
        <w:pStyle w:val="a5"/>
        <w:jc w:val="center"/>
        <w:rPr>
          <w:i/>
        </w:rPr>
      </w:pPr>
      <w:r>
        <w:rPr>
          <w:rFonts w:hint="eastAsia"/>
        </w:rPr>
        <w:t>图</w:t>
      </w:r>
      <w:r>
        <w:rPr>
          <w:rFonts w:hint="eastAsia"/>
        </w:rPr>
        <w:t>1</w:t>
      </w:r>
      <w:r>
        <w:t xml:space="preserve">4 </w:t>
      </w:r>
      <w:r>
        <w:rPr>
          <w:rFonts w:hint="eastAsia"/>
        </w:rPr>
        <w:t>不同业务</w:t>
      </w:r>
    </w:p>
    <w:p w14:paraId="2CA3EA26" w14:textId="77777777" w:rsidR="006E56B9" w:rsidRDefault="003933A7" w:rsidP="006E56B9">
      <w:r>
        <w:t xml:space="preserve">    </w:t>
      </w:r>
      <w:r w:rsidR="006E56B9">
        <w:rPr>
          <w:rFonts w:hint="eastAsia"/>
        </w:rPr>
        <w:t>图</w:t>
      </w:r>
      <w:r>
        <w:t>14</w:t>
      </w:r>
      <w:r w:rsidR="006E56B9">
        <w:rPr>
          <w:rFonts w:hint="eastAsia"/>
        </w:rPr>
        <w:t>左侧两幅图分别是每一秒上</w:t>
      </w:r>
      <w:r w:rsidR="006E56B9">
        <w:rPr>
          <w:rFonts w:hint="eastAsia"/>
        </w:rPr>
        <w:t>Had</w:t>
      </w:r>
      <w:r w:rsidR="006E56B9">
        <w:t>oop</w:t>
      </w:r>
      <w:r w:rsidR="006E56B9">
        <w:rPr>
          <w:rFonts w:hint="eastAsia"/>
        </w:rPr>
        <w:t>业务和</w:t>
      </w:r>
      <w:r w:rsidR="006E56B9">
        <w:rPr>
          <w:rFonts w:hint="eastAsia"/>
        </w:rPr>
        <w:t>Ca</w:t>
      </w:r>
      <w:r w:rsidR="006E56B9">
        <w:t>che</w:t>
      </w:r>
      <w:r w:rsidR="006E56B9">
        <w:rPr>
          <w:rFonts w:hint="eastAsia"/>
        </w:rPr>
        <w:t>业务每个目的</w:t>
      </w:r>
      <w:r w:rsidR="006E56B9">
        <w:rPr>
          <w:rFonts w:hint="eastAsia"/>
        </w:rPr>
        <w:t>r</w:t>
      </w:r>
      <w:r w:rsidR="006E56B9">
        <w:t>ack</w:t>
      </w:r>
      <w:r w:rsidR="006E56B9">
        <w:rPr>
          <w:rFonts w:hint="eastAsia"/>
        </w:rPr>
        <w:t>的</w:t>
      </w:r>
      <w:r w:rsidR="006E56B9">
        <w:rPr>
          <w:rFonts w:hint="eastAsia"/>
        </w:rPr>
        <w:t>f</w:t>
      </w:r>
      <w:r w:rsidR="006E56B9">
        <w:t>low</w:t>
      </w:r>
      <w:r w:rsidR="006E56B9">
        <w:rPr>
          <w:rFonts w:hint="eastAsia"/>
        </w:rPr>
        <w:t>到达速率的分布情况，一共检测了</w:t>
      </w:r>
      <w:r w:rsidR="006E56B9">
        <w:rPr>
          <w:rFonts w:hint="eastAsia"/>
        </w:rPr>
        <w:t>2</w:t>
      </w:r>
      <w:r w:rsidR="006E56B9">
        <w:rPr>
          <w:rFonts w:hint="eastAsia"/>
        </w:rPr>
        <w:t>分钟的时间间隔，因此共有</w:t>
      </w:r>
      <w:r w:rsidR="006E56B9">
        <w:rPr>
          <w:rFonts w:hint="eastAsia"/>
        </w:rPr>
        <w:t>120</w:t>
      </w:r>
      <w:r w:rsidR="006E56B9">
        <w:rPr>
          <w:rFonts w:hint="eastAsia"/>
        </w:rPr>
        <w:t>条线，每条线对应其中某一秒的数据。</w:t>
      </w:r>
    </w:p>
    <w:p w14:paraId="275A88DA" w14:textId="77777777" w:rsidR="006E56B9" w:rsidRDefault="006E56B9" w:rsidP="006E56B9">
      <w:r>
        <w:rPr>
          <w:rFonts w:hint="eastAsia"/>
        </w:rPr>
        <w:t xml:space="preserve"> </w:t>
      </w:r>
      <w:r w:rsidR="003933A7">
        <w:t xml:space="preserve">   </w:t>
      </w:r>
      <w:r>
        <w:rPr>
          <w:rFonts w:hint="eastAsia"/>
        </w:rPr>
        <w:t>由图</w:t>
      </w:r>
      <w:r w:rsidR="003933A7">
        <w:t>14</w:t>
      </w:r>
      <w:r>
        <w:rPr>
          <w:rFonts w:hint="eastAsia"/>
        </w:rPr>
        <w:t>左侧图可知，</w:t>
      </w:r>
      <w:r>
        <w:rPr>
          <w:rFonts w:hint="eastAsia"/>
        </w:rPr>
        <w:t>Ha</w:t>
      </w:r>
      <w:r>
        <w:t>doop</w:t>
      </w:r>
      <w:r>
        <w:rPr>
          <w:rFonts w:hint="eastAsia"/>
        </w:rPr>
        <w:t>业务的</w:t>
      </w:r>
      <w:r>
        <w:rPr>
          <w:rFonts w:hint="eastAsia"/>
        </w:rPr>
        <w:t>f</w:t>
      </w:r>
      <w:r>
        <w:t>low</w:t>
      </w:r>
      <w:r>
        <w:rPr>
          <w:rFonts w:hint="eastAsia"/>
        </w:rPr>
        <w:t>接受速率每秒的变化很大，变化大小超过</w:t>
      </w:r>
      <w:r>
        <w:rPr>
          <w:rFonts w:hint="eastAsia"/>
        </w:rPr>
        <w:t>3</w:t>
      </w:r>
      <w:r>
        <w:rPr>
          <w:rFonts w:hint="eastAsia"/>
        </w:rPr>
        <w:t>倍的情况很普遍。而由中间的图可知，</w:t>
      </w:r>
      <w:r>
        <w:t>C</w:t>
      </w:r>
      <w:r>
        <w:rPr>
          <w:rFonts w:hint="eastAsia"/>
        </w:rPr>
        <w:t>ache</w:t>
      </w:r>
      <w:r>
        <w:rPr>
          <w:rFonts w:hint="eastAsia"/>
        </w:rPr>
        <w:t>业务在</w:t>
      </w:r>
      <w:r>
        <w:rPr>
          <w:rFonts w:hint="eastAsia"/>
        </w:rPr>
        <w:t>120</w:t>
      </w:r>
      <w:r>
        <w:rPr>
          <w:rFonts w:hint="eastAsia"/>
        </w:rPr>
        <w:t>秒的测量期间内变化较小，曲线相对较为密集，差不多在中位数</w:t>
      </w:r>
      <w:r>
        <w:rPr>
          <w:rFonts w:hint="eastAsia"/>
        </w:rPr>
        <w:t>2</w:t>
      </w:r>
      <w:r>
        <w:t>M</w:t>
      </w:r>
      <w:r>
        <w:rPr>
          <w:rFonts w:hint="eastAsia"/>
        </w:rPr>
        <w:t>bps</w:t>
      </w:r>
      <w:r>
        <w:rPr>
          <w:rFonts w:hint="eastAsia"/>
        </w:rPr>
        <w:t>处与横轴垂直。其他的业务与</w:t>
      </w:r>
      <w:r>
        <w:rPr>
          <w:rFonts w:hint="eastAsia"/>
        </w:rPr>
        <w:t>c</w:t>
      </w:r>
      <w:r>
        <w:t>ache</w:t>
      </w:r>
      <w:r>
        <w:rPr>
          <w:rFonts w:hint="eastAsia"/>
        </w:rPr>
        <w:t>业务的曲线相似。</w:t>
      </w:r>
    </w:p>
    <w:p w14:paraId="5740CCE4" w14:textId="77777777" w:rsidR="006E56B9" w:rsidRDefault="006E56B9" w:rsidP="006E56B9">
      <w:r>
        <w:rPr>
          <w:rFonts w:hint="eastAsia"/>
        </w:rPr>
        <w:t xml:space="preserve"> </w:t>
      </w:r>
      <w:r w:rsidR="003933A7">
        <w:t xml:space="preserve">   </w:t>
      </w:r>
      <w:r>
        <w:rPr>
          <w:rFonts w:hint="eastAsia"/>
        </w:rPr>
        <w:t>由上述测量可知发往各个目的</w:t>
      </w:r>
      <w:r>
        <w:rPr>
          <w:rFonts w:hint="eastAsia"/>
        </w:rPr>
        <w:t>r</w:t>
      </w:r>
      <w:r>
        <w:t>ack</w:t>
      </w:r>
      <w:r>
        <w:rPr>
          <w:rFonts w:hint="eastAsia"/>
        </w:rPr>
        <w:t>的</w:t>
      </w:r>
      <w:r>
        <w:t>C</w:t>
      </w:r>
      <w:r>
        <w:rPr>
          <w:rFonts w:hint="eastAsia"/>
        </w:rPr>
        <w:t>a</w:t>
      </w:r>
      <w:r>
        <w:t>che</w:t>
      </w:r>
      <w:r>
        <w:rPr>
          <w:rFonts w:hint="eastAsia"/>
        </w:rPr>
        <w:t>业务流量在时间上基本保持平稳，而图</w:t>
      </w:r>
      <w:r w:rsidR="003933A7">
        <w:t>14</w:t>
      </w:r>
      <w:r>
        <w:rPr>
          <w:rFonts w:hint="eastAsia"/>
        </w:rPr>
        <w:t>右侧图还单个</w:t>
      </w:r>
      <w:r>
        <w:rPr>
          <w:rFonts w:hint="eastAsia"/>
        </w:rPr>
        <w:t>c</w:t>
      </w:r>
      <w:r>
        <w:t>ache</w:t>
      </w:r>
      <w:r>
        <w:rPr>
          <w:rFonts w:hint="eastAsia"/>
        </w:rPr>
        <w:t>业务的目的</w:t>
      </w:r>
      <w:r>
        <w:rPr>
          <w:rFonts w:hint="eastAsia"/>
        </w:rPr>
        <w:t>r</w:t>
      </w:r>
      <w:r>
        <w:t>ack</w:t>
      </w:r>
      <w:r>
        <w:rPr>
          <w:rFonts w:hint="eastAsia"/>
        </w:rPr>
        <w:t>进行了测量，以检验单个目的</w:t>
      </w:r>
      <w:r>
        <w:rPr>
          <w:rFonts w:hint="eastAsia"/>
        </w:rPr>
        <w:t>r</w:t>
      </w:r>
      <w:r>
        <w:t>ack</w:t>
      </w:r>
      <w:r>
        <w:rPr>
          <w:rFonts w:hint="eastAsia"/>
        </w:rPr>
        <w:t>的流量到达速率在时间上的变化大小，其数据按中位数进行了归一化处理。从图中曲线可知，曲线在中位数附近非常密集且接近垂直，所以可知单个目的</w:t>
      </w:r>
      <w:r>
        <w:rPr>
          <w:rFonts w:hint="eastAsia"/>
        </w:rPr>
        <w:t>r</w:t>
      </w:r>
      <w:r>
        <w:t>ack</w:t>
      </w:r>
      <w:r>
        <w:rPr>
          <w:rFonts w:hint="eastAsia"/>
        </w:rPr>
        <w:t>的流量到达速率在时间上也较为平稳。</w:t>
      </w:r>
    </w:p>
    <w:p w14:paraId="6C011B6B" w14:textId="77777777" w:rsidR="006E56B9" w:rsidRDefault="006E56B9" w:rsidP="006E56B9">
      <w:r>
        <w:rPr>
          <w:rFonts w:hint="eastAsia"/>
        </w:rPr>
        <w:t xml:space="preserve"> </w:t>
      </w:r>
      <w:r w:rsidR="003933A7">
        <w:t xml:space="preserve">   </w:t>
      </w:r>
      <w:r>
        <w:rPr>
          <w:rFonts w:hint="eastAsia"/>
        </w:rPr>
        <w:t>通过上面的数据可知，</w:t>
      </w:r>
      <w:r>
        <w:t>cache</w:t>
      </w:r>
      <w:r>
        <w:rPr>
          <w:rFonts w:hint="eastAsia"/>
        </w:rPr>
        <w:t>业务的每个目的</w:t>
      </w:r>
      <w:r>
        <w:rPr>
          <w:rFonts w:hint="eastAsia"/>
        </w:rPr>
        <w:t>r</w:t>
      </w:r>
      <w:r>
        <w:t>ack</w:t>
      </w:r>
      <w:r>
        <w:rPr>
          <w:rFonts w:hint="eastAsia"/>
        </w:rPr>
        <w:t>的</w:t>
      </w:r>
      <w:r>
        <w:rPr>
          <w:rFonts w:hint="eastAsia"/>
        </w:rPr>
        <w:t>f</w:t>
      </w:r>
      <w:r>
        <w:t>low</w:t>
      </w:r>
      <w:r>
        <w:rPr>
          <w:rFonts w:hint="eastAsia"/>
        </w:rPr>
        <w:t>到达速率非常平稳，以</w:t>
      </w:r>
      <w:r>
        <w:rPr>
          <w:rFonts w:hint="eastAsia"/>
        </w:rPr>
        <w:t>1</w:t>
      </w:r>
      <w:r>
        <w:rPr>
          <w:rFonts w:hint="eastAsia"/>
        </w:rPr>
        <w:t>秒为间隔进行观察，所有的</w:t>
      </w:r>
      <w:r>
        <w:rPr>
          <w:rFonts w:hint="eastAsia"/>
        </w:rPr>
        <w:t>flow</w:t>
      </w:r>
      <w:r>
        <w:rPr>
          <w:rFonts w:hint="eastAsia"/>
        </w:rPr>
        <w:t>在</w:t>
      </w:r>
      <w:r>
        <w:rPr>
          <w:rFonts w:hint="eastAsia"/>
        </w:rPr>
        <w:t>90%</w:t>
      </w:r>
      <w:r>
        <w:rPr>
          <w:rFonts w:hint="eastAsia"/>
        </w:rPr>
        <w:t>的时间间隔内的</w:t>
      </w:r>
      <w:r>
        <w:rPr>
          <w:rFonts w:hint="eastAsia"/>
        </w:rPr>
        <w:t>f</w:t>
      </w:r>
      <w:r>
        <w:t>low</w:t>
      </w:r>
      <w:r>
        <w:rPr>
          <w:rFonts w:hint="eastAsia"/>
        </w:rPr>
        <w:t>到达速率都在其中位数的</w:t>
      </w:r>
      <w:r>
        <w:rPr>
          <w:rFonts w:hint="eastAsia"/>
        </w:rPr>
        <w:t>2</w:t>
      </w:r>
      <w:r>
        <w:rPr>
          <w:rFonts w:hint="eastAsia"/>
        </w:rPr>
        <w:t>倍以内，而</w:t>
      </w:r>
      <w:r>
        <w:rPr>
          <w:rFonts w:hint="eastAsia"/>
        </w:rPr>
        <w:t>H</w:t>
      </w:r>
      <w:r>
        <w:t>adoop</w:t>
      </w:r>
      <w:r>
        <w:rPr>
          <w:rFonts w:hint="eastAsia"/>
        </w:rPr>
        <w:t>业务与之差别很大，最中心的</w:t>
      </w:r>
      <w:r>
        <w:rPr>
          <w:rFonts w:hint="eastAsia"/>
        </w:rPr>
        <w:t>90%</w:t>
      </w:r>
      <w:r>
        <w:rPr>
          <w:rFonts w:hint="eastAsia"/>
        </w:rPr>
        <w:t>的</w:t>
      </w:r>
      <w:r>
        <w:rPr>
          <w:rFonts w:hint="eastAsia"/>
        </w:rPr>
        <w:t>f</w:t>
      </w:r>
      <w:r>
        <w:t>low</w:t>
      </w:r>
      <w:r>
        <w:rPr>
          <w:rFonts w:hint="eastAsia"/>
        </w:rPr>
        <w:t>的到达速率值的可以超出其中位数的</w:t>
      </w:r>
      <w:r>
        <w:rPr>
          <w:rFonts w:hint="eastAsia"/>
        </w:rPr>
        <w:t>6</w:t>
      </w:r>
      <w:r>
        <w:rPr>
          <w:rFonts w:hint="eastAsia"/>
        </w:rPr>
        <w:t>倍之多。</w:t>
      </w:r>
    </w:p>
    <w:p w14:paraId="0185DADA" w14:textId="77777777" w:rsidR="006E56B9" w:rsidRPr="0011521A" w:rsidRDefault="003933A7" w:rsidP="006E56B9">
      <w:r>
        <w:t>1</w:t>
      </w:r>
      <w:r>
        <w:rPr>
          <w:rFonts w:hint="eastAsia"/>
        </w:rPr>
        <w:t>.</w:t>
      </w:r>
      <w:r>
        <w:t>2.7.</w:t>
      </w:r>
      <w:commentRangeStart w:id="2"/>
      <w:r>
        <w:t xml:space="preserve"> </w:t>
      </w:r>
      <w:r w:rsidR="006E56B9">
        <w:t>H</w:t>
      </w:r>
      <w:r w:rsidR="006E56B9">
        <w:rPr>
          <w:rFonts w:hint="eastAsia"/>
        </w:rPr>
        <w:t>ea</w:t>
      </w:r>
      <w:r w:rsidR="006E56B9">
        <w:t>vy hitter</w:t>
      </w:r>
      <w:r>
        <w:rPr>
          <w:rFonts w:hint="eastAsia"/>
        </w:rPr>
        <w:t>流特征</w:t>
      </w:r>
      <w:commentRangeEnd w:id="2"/>
      <w:r w:rsidR="00152254">
        <w:rPr>
          <w:rStyle w:val="ac"/>
        </w:rPr>
        <w:commentReference w:id="2"/>
      </w:r>
    </w:p>
    <w:p w14:paraId="07297DCB" w14:textId="77777777" w:rsidR="003933A7" w:rsidRDefault="003933A7" w:rsidP="003933A7">
      <w:pPr>
        <w:ind w:firstLine="420"/>
      </w:pPr>
      <w:r>
        <w:rPr>
          <w:rFonts w:hint="eastAsia"/>
        </w:rPr>
        <w:t>对传输速率</w:t>
      </w:r>
      <w:r w:rsidR="006E56B9">
        <w:rPr>
          <w:rFonts w:hint="eastAsia"/>
        </w:rPr>
        <w:t>最大的</w:t>
      </w:r>
      <w:r w:rsidR="006E56B9">
        <w:t>flow</w:t>
      </w:r>
      <w:r w:rsidR="006E56B9">
        <w:rPr>
          <w:rFonts w:hint="eastAsia"/>
        </w:rPr>
        <w:t>或</w:t>
      </w:r>
      <w:r w:rsidR="006E56B9">
        <w:t>flow</w:t>
      </w:r>
      <w:r w:rsidR="006E56B9">
        <w:rPr>
          <w:rFonts w:hint="eastAsia"/>
        </w:rPr>
        <w:t>的集合是关注的重点，因为它们最有可能对网络性能产生影响。定义</w:t>
      </w:r>
      <w:r w:rsidR="006E56B9">
        <w:rPr>
          <w:rFonts w:hint="eastAsia"/>
        </w:rPr>
        <w:t>h</w:t>
      </w:r>
      <w:r w:rsidR="006E56B9">
        <w:t>eavy hitter</w:t>
      </w:r>
      <w:r w:rsidR="006E56B9">
        <w:rPr>
          <w:rFonts w:hint="eastAsia"/>
        </w:rPr>
        <w:t>为固定时间间隔内超过观测流量总大小的</w:t>
      </w:r>
      <w:r w:rsidR="006E56B9">
        <w:rPr>
          <w:rFonts w:hint="eastAsia"/>
        </w:rPr>
        <w:t>50%</w:t>
      </w:r>
      <w:r w:rsidR="006E56B9">
        <w:rPr>
          <w:rFonts w:hint="eastAsia"/>
        </w:rPr>
        <w:t>的</w:t>
      </w:r>
      <w:r w:rsidR="006E56B9">
        <w:rPr>
          <w:rFonts w:hint="eastAsia"/>
        </w:rPr>
        <w:t>f</w:t>
      </w:r>
      <w:r w:rsidR="006E56B9">
        <w:t>low</w:t>
      </w:r>
      <w:r w:rsidR="006E56B9">
        <w:rPr>
          <w:rFonts w:hint="eastAsia"/>
        </w:rPr>
        <w:t>（或主机，或</w:t>
      </w:r>
      <w:r w:rsidR="006E56B9">
        <w:rPr>
          <w:rFonts w:hint="eastAsia"/>
        </w:rPr>
        <w:t>r</w:t>
      </w:r>
      <w:r w:rsidR="006E56B9">
        <w:t>ack</w:t>
      </w:r>
      <w:r w:rsidR="006E56B9">
        <w:rPr>
          <w:rFonts w:hint="eastAsia"/>
        </w:rPr>
        <w:t>）的最小的集合。因此</w:t>
      </w:r>
      <w:r w:rsidR="006E56B9">
        <w:rPr>
          <w:rFonts w:hint="eastAsia"/>
        </w:rPr>
        <w:t>heavy</w:t>
      </w:r>
      <w:r w:rsidR="006E56B9">
        <w:t xml:space="preserve"> hitter</w:t>
      </w:r>
      <w:r w:rsidR="006E56B9">
        <w:rPr>
          <w:rFonts w:hint="eastAsia"/>
        </w:rPr>
        <w:t>就是网络测量关注的重点。图</w:t>
      </w:r>
      <w:r>
        <w:t>15</w:t>
      </w:r>
      <w:r w:rsidR="006E56B9">
        <w:rPr>
          <w:rFonts w:hint="eastAsia"/>
        </w:rPr>
        <w:t>展示了</w:t>
      </w:r>
      <w:r w:rsidR="006E56B9">
        <w:rPr>
          <w:rFonts w:hint="eastAsia"/>
        </w:rPr>
        <w:t>1</w:t>
      </w:r>
      <w:r w:rsidR="006E56B9">
        <w:rPr>
          <w:rFonts w:hint="eastAsia"/>
        </w:rPr>
        <w:t>毫秒时间间隔内四类服务</w:t>
      </w:r>
      <w:r w:rsidR="006E56B9">
        <w:rPr>
          <w:rFonts w:hint="eastAsia"/>
        </w:rPr>
        <w:t>h</w:t>
      </w:r>
      <w:r w:rsidR="006E56B9">
        <w:t>eavy hitter</w:t>
      </w:r>
      <w:r>
        <w:rPr>
          <w:rFonts w:hint="eastAsia"/>
        </w:rPr>
        <w:t>包含流的</w:t>
      </w:r>
      <w:r w:rsidR="006E56B9">
        <w:rPr>
          <w:rFonts w:hint="eastAsia"/>
        </w:rPr>
        <w:t>数量或尺寸。因为瞬间传输的大流对网络影响更大，所以</w:t>
      </w:r>
      <w:r w:rsidR="006E56B9">
        <w:rPr>
          <w:rFonts w:hint="eastAsia"/>
        </w:rPr>
        <w:t>h</w:t>
      </w:r>
      <w:r w:rsidR="006E56B9">
        <w:t>eavy hitter</w:t>
      </w:r>
      <w:r w:rsidR="006E56B9">
        <w:rPr>
          <w:rFonts w:hint="eastAsia"/>
        </w:rPr>
        <w:t>的尺寸就用实际流到达的速率来代替。</w:t>
      </w:r>
    </w:p>
    <w:p w14:paraId="5DCB88BF" w14:textId="77777777" w:rsidR="003933A7" w:rsidRDefault="003933A7" w:rsidP="003933A7">
      <w:pPr>
        <w:ind w:firstLine="420"/>
        <w:jc w:val="center"/>
      </w:pPr>
      <w:r>
        <w:rPr>
          <w:noProof/>
        </w:rPr>
        <w:lastRenderedPageBreak/>
        <w:drawing>
          <wp:inline distT="0" distB="0" distL="0" distR="0" wp14:anchorId="7C18209F" wp14:editId="44A87A7C">
            <wp:extent cx="3023937" cy="1994452"/>
            <wp:effectExtent l="0" t="0" r="508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29318" cy="1998001"/>
                    </a:xfrm>
                    <a:prstGeom prst="rect">
                      <a:avLst/>
                    </a:prstGeom>
                  </pic:spPr>
                </pic:pic>
              </a:graphicData>
            </a:graphic>
          </wp:inline>
        </w:drawing>
      </w:r>
    </w:p>
    <w:p w14:paraId="6449EEF9" w14:textId="77777777" w:rsidR="00152254" w:rsidRDefault="00152254" w:rsidP="003933A7">
      <w:pPr>
        <w:ind w:firstLine="420"/>
        <w:jc w:val="center"/>
      </w:pPr>
      <w:r>
        <w:rPr>
          <w:rFonts w:hint="eastAsia"/>
        </w:rPr>
        <w:t>图</w:t>
      </w:r>
      <w:r>
        <w:rPr>
          <w:rFonts w:hint="eastAsia"/>
        </w:rPr>
        <w:t>1</w:t>
      </w:r>
      <w:r>
        <w:t>5 Heavy hittr</w:t>
      </w:r>
    </w:p>
    <w:p w14:paraId="0361B80D" w14:textId="77777777" w:rsidR="00152254" w:rsidRPr="003933A7" w:rsidRDefault="00152254" w:rsidP="003933A7">
      <w:pPr>
        <w:ind w:firstLine="420"/>
        <w:jc w:val="center"/>
      </w:pPr>
    </w:p>
    <w:p w14:paraId="56DE8C49" w14:textId="3AB9D04C" w:rsidR="006E56B9" w:rsidRDefault="006E56B9" w:rsidP="006E56B9">
      <w:r>
        <w:rPr>
          <w:rFonts w:hint="eastAsia"/>
        </w:rPr>
        <w:t xml:space="preserve"> </w:t>
      </w:r>
      <w:r w:rsidR="00425BB0">
        <w:t xml:space="preserve">   </w:t>
      </w:r>
      <w:r>
        <w:rPr>
          <w:rFonts w:hint="eastAsia"/>
        </w:rPr>
        <w:t>图</w:t>
      </w:r>
      <w:r w:rsidR="00425BB0">
        <w:t>15</w:t>
      </w:r>
      <w:r>
        <w:rPr>
          <w:rFonts w:hint="eastAsia"/>
        </w:rPr>
        <w:t>展示了</w:t>
      </w:r>
      <w:r>
        <w:rPr>
          <w:rFonts w:hint="eastAsia"/>
        </w:rPr>
        <w:t>h</w:t>
      </w:r>
      <w:r>
        <w:t>eavy hitter</w:t>
      </w:r>
      <w:r>
        <w:rPr>
          <w:rFonts w:hint="eastAsia"/>
        </w:rPr>
        <w:t>生存时间特征，分别在</w:t>
      </w:r>
      <w:r>
        <w:rPr>
          <w:rFonts w:hint="eastAsia"/>
        </w:rPr>
        <w:t>1</w:t>
      </w:r>
      <w:r>
        <w:rPr>
          <w:rFonts w:hint="eastAsia"/>
        </w:rPr>
        <w:t>毫秒、</w:t>
      </w:r>
      <w:r>
        <w:rPr>
          <w:rFonts w:hint="eastAsia"/>
        </w:rPr>
        <w:t>10</w:t>
      </w:r>
      <w:r>
        <w:rPr>
          <w:rFonts w:hint="eastAsia"/>
        </w:rPr>
        <w:t>毫秒、</w:t>
      </w:r>
      <w:r>
        <w:rPr>
          <w:rFonts w:hint="eastAsia"/>
        </w:rPr>
        <w:t>100</w:t>
      </w:r>
      <w:r>
        <w:rPr>
          <w:rFonts w:hint="eastAsia"/>
        </w:rPr>
        <w:t>毫秒三种测量间隔下，该时刻检测到的所有</w:t>
      </w:r>
      <w:r>
        <w:rPr>
          <w:rFonts w:hint="eastAsia"/>
        </w:rPr>
        <w:t>h</w:t>
      </w:r>
      <w:r>
        <w:t>eavy hitter</w:t>
      </w:r>
      <w:r>
        <w:rPr>
          <w:rFonts w:hint="eastAsia"/>
        </w:rPr>
        <w:t>在下一时刻依然存在的比例的分布情况。</w:t>
      </w:r>
    </w:p>
    <w:p w14:paraId="32B8A3E3" w14:textId="392A0236" w:rsidR="006E56B9" w:rsidRDefault="006E56B9" w:rsidP="00DC2345">
      <w:pPr>
        <w:ind w:firstLine="420"/>
      </w:pPr>
      <w:r>
        <w:rPr>
          <w:rFonts w:hint="eastAsia"/>
        </w:rPr>
        <w:t>由图可知，</w:t>
      </w:r>
      <w:r>
        <w:t xml:space="preserve">Heavy hitter </w:t>
      </w:r>
      <w:r>
        <w:rPr>
          <w:rFonts w:hint="eastAsia"/>
        </w:rPr>
        <w:t>f</w:t>
      </w:r>
      <w:r>
        <w:t>low</w:t>
      </w:r>
      <w:r>
        <w:rPr>
          <w:rFonts w:hint="eastAsia"/>
        </w:rPr>
        <w:t>的持续性较差，无论检测的时间间隔大小为多少，下一个间隔依然存在的</w:t>
      </w:r>
      <w:r>
        <w:rPr>
          <w:rFonts w:hint="eastAsia"/>
        </w:rPr>
        <w:t>h</w:t>
      </w:r>
      <w:r>
        <w:t>eavy hitter</w:t>
      </w:r>
      <w:r>
        <w:rPr>
          <w:rFonts w:hint="eastAsia"/>
        </w:rPr>
        <w:t>比例中位数不超过</w:t>
      </w:r>
      <w:r>
        <w:rPr>
          <w:rFonts w:hint="eastAsia"/>
        </w:rPr>
        <w:t>15%</w:t>
      </w:r>
      <w:r>
        <w:rPr>
          <w:rFonts w:hint="eastAsia"/>
        </w:rPr>
        <w:t>，这说明内部</w:t>
      </w:r>
      <w:r>
        <w:rPr>
          <w:rFonts w:hint="eastAsia"/>
        </w:rPr>
        <w:t>f</w:t>
      </w:r>
      <w:r>
        <w:t>low</w:t>
      </w:r>
      <w:r>
        <w:rPr>
          <w:rFonts w:hint="eastAsia"/>
        </w:rPr>
        <w:t>的突发性特征。基于主机的</w:t>
      </w:r>
      <w:r>
        <w:rPr>
          <w:rFonts w:hint="eastAsia"/>
        </w:rPr>
        <w:t>h</w:t>
      </w:r>
      <w:r>
        <w:t>eavy hitter</w:t>
      </w:r>
      <w:r>
        <w:rPr>
          <w:rFonts w:hint="eastAsia"/>
        </w:rPr>
        <w:t>情况会稍好些，除</w:t>
      </w:r>
      <w:r>
        <w:rPr>
          <w:rFonts w:hint="eastAsia"/>
        </w:rPr>
        <w:t>w</w:t>
      </w:r>
      <w:r>
        <w:t>eb</w:t>
      </w:r>
      <w:r>
        <w:rPr>
          <w:rFonts w:hint="eastAsia"/>
        </w:rPr>
        <w:t>服务外能持续到下一个时间间隔的</w:t>
      </w:r>
      <w:r>
        <w:rPr>
          <w:rFonts w:hint="eastAsia"/>
        </w:rPr>
        <w:t>h</w:t>
      </w:r>
      <w:r>
        <w:t>eavy hitter host</w:t>
      </w:r>
      <w:r>
        <w:rPr>
          <w:rFonts w:hint="eastAsia"/>
        </w:rPr>
        <w:t>比例中位数不超过</w:t>
      </w:r>
      <w:r>
        <w:rPr>
          <w:rFonts w:hint="eastAsia"/>
        </w:rPr>
        <w:t>20%</w:t>
      </w:r>
      <w:r>
        <w:rPr>
          <w:rFonts w:hint="eastAsia"/>
        </w:rPr>
        <w:t>。</w:t>
      </w:r>
      <w:r>
        <w:t>Web</w:t>
      </w:r>
      <w:r>
        <w:rPr>
          <w:rFonts w:hint="eastAsia"/>
        </w:rPr>
        <w:t>服务在</w:t>
      </w:r>
      <w:r>
        <w:rPr>
          <w:rFonts w:hint="eastAsia"/>
        </w:rPr>
        <w:t>100</w:t>
      </w:r>
      <w:r>
        <w:rPr>
          <w:rFonts w:hint="eastAsia"/>
        </w:rPr>
        <w:t>毫秒测量间隔有较好的持续性，</w:t>
      </w:r>
      <w:r>
        <w:rPr>
          <w:rFonts w:hint="eastAsia"/>
        </w:rPr>
        <w:t>h</w:t>
      </w:r>
      <w:r>
        <w:t xml:space="preserve">eavy hitter </w:t>
      </w:r>
      <w:r>
        <w:rPr>
          <w:rFonts w:hint="eastAsia"/>
        </w:rPr>
        <w:t>h</w:t>
      </w:r>
      <w:r>
        <w:t>ost</w:t>
      </w:r>
      <w:r>
        <w:rPr>
          <w:rFonts w:hint="eastAsia"/>
        </w:rPr>
        <w:t>持续到下一间隔的比例中位数约为</w:t>
      </w:r>
      <w:r>
        <w:rPr>
          <w:rFonts w:hint="eastAsia"/>
        </w:rPr>
        <w:t>30%</w:t>
      </w:r>
      <w:r>
        <w:rPr>
          <w:rFonts w:hint="eastAsia"/>
        </w:rPr>
        <w:t>。</w:t>
      </w:r>
      <w:r>
        <w:t>Rack</w:t>
      </w:r>
      <w:r>
        <w:rPr>
          <w:rFonts w:hint="eastAsia"/>
        </w:rPr>
        <w:t>级别的</w:t>
      </w:r>
      <w:r>
        <w:rPr>
          <w:rFonts w:hint="eastAsia"/>
        </w:rPr>
        <w:t>h</w:t>
      </w:r>
      <w:r>
        <w:t>eavy hitter</w:t>
      </w:r>
      <w:r>
        <w:rPr>
          <w:rFonts w:hint="eastAsia"/>
        </w:rPr>
        <w:t>情况最好，</w:t>
      </w:r>
      <w:r>
        <w:rPr>
          <w:rFonts w:hint="eastAsia"/>
        </w:rPr>
        <w:t>100</w:t>
      </w:r>
      <w:r>
        <w:rPr>
          <w:rFonts w:hint="eastAsia"/>
        </w:rPr>
        <w:t>毫秒的检测间隔下，持续到下一间隔的</w:t>
      </w:r>
      <w:r>
        <w:rPr>
          <w:rFonts w:hint="eastAsia"/>
        </w:rPr>
        <w:t>h</w:t>
      </w:r>
      <w:r>
        <w:t>eavy hitter</w:t>
      </w:r>
      <w:r>
        <w:rPr>
          <w:rFonts w:hint="eastAsia"/>
        </w:rPr>
        <w:t>比例的中位数均超过了</w:t>
      </w:r>
      <w:r>
        <w:rPr>
          <w:rFonts w:hint="eastAsia"/>
        </w:rPr>
        <w:t>40%</w:t>
      </w:r>
      <w:r>
        <w:rPr>
          <w:rFonts w:hint="eastAsia"/>
        </w:rPr>
        <w:t>，其中</w:t>
      </w:r>
      <w:r>
        <w:rPr>
          <w:rFonts w:hint="eastAsia"/>
        </w:rPr>
        <w:t>w</w:t>
      </w:r>
      <w:r>
        <w:t>eb</w:t>
      </w:r>
      <w:r>
        <w:rPr>
          <w:rFonts w:hint="eastAsia"/>
        </w:rPr>
        <w:t>服务甚至超过了</w:t>
      </w:r>
      <w:r>
        <w:rPr>
          <w:rFonts w:hint="eastAsia"/>
        </w:rPr>
        <w:t>60%</w:t>
      </w:r>
      <w:r>
        <w:rPr>
          <w:rFonts w:hint="eastAsia"/>
        </w:rPr>
        <w:t>，而</w:t>
      </w:r>
      <w:r>
        <w:rPr>
          <w:rFonts w:hint="eastAsia"/>
        </w:rPr>
        <w:t>1</w:t>
      </w:r>
      <w:r>
        <w:rPr>
          <w:rFonts w:hint="eastAsia"/>
        </w:rPr>
        <w:t>毫秒的测量间隔下持续到下一个间隔的</w:t>
      </w:r>
      <w:r>
        <w:rPr>
          <w:rFonts w:hint="eastAsia"/>
        </w:rPr>
        <w:t>h</w:t>
      </w:r>
      <w:r>
        <w:t>eavy hitter</w:t>
      </w:r>
      <w:r>
        <w:rPr>
          <w:rFonts w:hint="eastAsia"/>
        </w:rPr>
        <w:t>比例中位数大约为</w:t>
      </w:r>
      <w:r>
        <w:rPr>
          <w:rFonts w:hint="eastAsia"/>
        </w:rPr>
        <w:t>32%</w:t>
      </w:r>
      <w:r>
        <w:rPr>
          <w:rFonts w:hint="eastAsia"/>
        </w:rPr>
        <w:t>，这说明</w:t>
      </w:r>
      <w:r>
        <w:rPr>
          <w:rFonts w:hint="eastAsia"/>
        </w:rPr>
        <w:t>w</w:t>
      </w:r>
      <w:r>
        <w:t>eb</w:t>
      </w:r>
      <w:r>
        <w:rPr>
          <w:rFonts w:hint="eastAsia"/>
        </w:rPr>
        <w:t>服务的</w:t>
      </w:r>
      <w:r>
        <w:t>heavy hitter</w:t>
      </w:r>
      <w:r>
        <w:rPr>
          <w:rFonts w:hint="eastAsia"/>
        </w:rPr>
        <w:t>大体上要更加的稳定。尽管如此，</w:t>
      </w:r>
      <w:r>
        <w:rPr>
          <w:rFonts w:hint="eastAsia"/>
        </w:rPr>
        <w:t>h</w:t>
      </w:r>
      <w:r>
        <w:t>eavy hitter</w:t>
      </w:r>
      <w:r>
        <w:rPr>
          <w:rFonts w:hint="eastAsia"/>
        </w:rPr>
        <w:t>的持续性依然不足，不是特别支持流量工程。</w:t>
      </w:r>
    </w:p>
    <w:p w14:paraId="68CE847C" w14:textId="1BA3A0E5" w:rsidR="00DC2345" w:rsidRDefault="00DC2345" w:rsidP="00DC2345">
      <w:pPr>
        <w:ind w:firstLine="420"/>
      </w:pPr>
      <w:r>
        <w:rPr>
          <w:noProof/>
        </w:rPr>
        <w:drawing>
          <wp:inline distT="0" distB="0" distL="0" distR="0" wp14:anchorId="6F602B68" wp14:editId="576E3A27">
            <wp:extent cx="4872355" cy="1204595"/>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72355" cy="1204595"/>
                    </a:xfrm>
                    <a:prstGeom prst="rect">
                      <a:avLst/>
                    </a:prstGeom>
                  </pic:spPr>
                </pic:pic>
              </a:graphicData>
            </a:graphic>
          </wp:inline>
        </w:drawing>
      </w:r>
    </w:p>
    <w:p w14:paraId="70740D5C" w14:textId="26F3D42A" w:rsidR="006E56B9" w:rsidRDefault="00DC2345" w:rsidP="006E56B9">
      <w:r>
        <w:rPr>
          <w:rFonts w:hint="eastAsia"/>
        </w:rPr>
        <w:t xml:space="preserve"> </w:t>
      </w:r>
      <w:r>
        <w:t xml:space="preserve">                       </w:t>
      </w:r>
      <w:r>
        <w:rPr>
          <w:rFonts w:hint="eastAsia"/>
        </w:rPr>
        <w:t>图</w:t>
      </w:r>
      <w:r>
        <w:rPr>
          <w:rFonts w:hint="eastAsia"/>
        </w:rPr>
        <w:t>1</w:t>
      </w:r>
      <w:r>
        <w:t xml:space="preserve">6 </w:t>
      </w:r>
      <w:r>
        <w:rPr>
          <w:rFonts w:hint="eastAsia"/>
        </w:rPr>
        <w:t>不同业务</w:t>
      </w:r>
      <w:r>
        <w:rPr>
          <w:rFonts w:hint="eastAsia"/>
        </w:rPr>
        <w:t>Heavy</w:t>
      </w:r>
      <w:r>
        <w:t xml:space="preserve"> </w:t>
      </w:r>
      <w:r>
        <w:rPr>
          <w:rFonts w:hint="eastAsia"/>
        </w:rPr>
        <w:t>hitter</w:t>
      </w:r>
      <w:r>
        <w:rPr>
          <w:rFonts w:hint="eastAsia"/>
        </w:rPr>
        <w:t>稳定性分布</w:t>
      </w:r>
    </w:p>
    <w:p w14:paraId="2F3170B8" w14:textId="2B55B4E0" w:rsidR="006E56B9" w:rsidRDefault="006E56B9" w:rsidP="006E56B9">
      <w:r>
        <w:rPr>
          <w:rFonts w:hint="eastAsia"/>
        </w:rPr>
        <w:t xml:space="preserve"> </w:t>
      </w:r>
      <w:r w:rsidR="00425BB0">
        <w:t xml:space="preserve">  </w:t>
      </w:r>
      <w:r>
        <w:t xml:space="preserve"> Facebook</w:t>
      </w:r>
      <w:r>
        <w:rPr>
          <w:rFonts w:hint="eastAsia"/>
        </w:rPr>
        <w:t>数据中心广泛应用的</w:t>
      </w:r>
      <w:r>
        <w:rPr>
          <w:rFonts w:hint="eastAsia"/>
        </w:rPr>
        <w:t>c</w:t>
      </w:r>
      <w:r>
        <w:t>onnection pooling</w:t>
      </w:r>
      <w:r>
        <w:rPr>
          <w:rFonts w:hint="eastAsia"/>
        </w:rPr>
        <w:t>机制导致</w:t>
      </w:r>
      <w:r>
        <w:rPr>
          <w:rFonts w:hint="eastAsia"/>
        </w:rPr>
        <w:t>f</w:t>
      </w:r>
      <w:r>
        <w:t>low</w:t>
      </w:r>
      <w:r>
        <w:rPr>
          <w:rFonts w:hint="eastAsia"/>
        </w:rPr>
        <w:t>的持续时间较长，这为流量工程提供</w:t>
      </w:r>
      <w:ins w:id="3" w:author="wangx" w:date="2019-01-21T16:15:00Z">
        <w:r w:rsidR="00425BB0">
          <w:rPr>
            <w:rFonts w:hint="eastAsia"/>
          </w:rPr>
          <w:t>便利条件</w:t>
        </w:r>
      </w:ins>
      <w:del w:id="4" w:author="wangx" w:date="2019-01-21T16:15:00Z">
        <w:r w:rsidDel="00425BB0">
          <w:rPr>
            <w:rFonts w:hint="eastAsia"/>
          </w:rPr>
          <w:delText>了可操作的对象</w:delText>
        </w:r>
      </w:del>
      <w:r>
        <w:rPr>
          <w:rFonts w:hint="eastAsia"/>
        </w:rPr>
        <w:t>。应用层的负载均衡做到了较好的均衡效果，却限制了一些方法提升网络性能的空间。很多现有的技术是通过检测网络中的</w:t>
      </w:r>
      <w:r>
        <w:rPr>
          <w:rFonts w:hint="eastAsia"/>
        </w:rPr>
        <w:t>h</w:t>
      </w:r>
      <w:r>
        <w:t>eavy hitter</w:t>
      </w:r>
      <w:r>
        <w:rPr>
          <w:rFonts w:hint="eastAsia"/>
        </w:rPr>
        <w:t>然后对他们特殊处理来改进网络性能，这些技术的前提是要先检测出</w:t>
      </w:r>
      <w:r>
        <w:rPr>
          <w:rFonts w:hint="eastAsia"/>
        </w:rPr>
        <w:t>h</w:t>
      </w:r>
      <w:r>
        <w:t>eavy hitter</w:t>
      </w:r>
      <w:r>
        <w:rPr>
          <w:rFonts w:hint="eastAsia"/>
        </w:rPr>
        <w:t>，然而在持续性未知的各类</w:t>
      </w:r>
      <w:r>
        <w:t>cluster</w:t>
      </w:r>
      <w:r>
        <w:rPr>
          <w:rFonts w:hint="eastAsia"/>
        </w:rPr>
        <w:t>中检测出</w:t>
      </w:r>
      <w:r>
        <w:rPr>
          <w:rFonts w:hint="eastAsia"/>
        </w:rPr>
        <w:t>h</w:t>
      </w:r>
      <w:r>
        <w:t>eavy hitter</w:t>
      </w:r>
      <w:r>
        <w:rPr>
          <w:rFonts w:hint="eastAsia"/>
        </w:rPr>
        <w:t>并不是一件容易的事情，并且即使在像</w:t>
      </w:r>
      <w:r>
        <w:rPr>
          <w:rFonts w:hint="eastAsia"/>
        </w:rPr>
        <w:t>r</w:t>
      </w:r>
      <w:r>
        <w:t>ack</w:t>
      </w:r>
      <w:r>
        <w:rPr>
          <w:rFonts w:hint="eastAsia"/>
        </w:rPr>
        <w:t>级别的</w:t>
      </w:r>
      <w:r>
        <w:t>heavy hitter</w:t>
      </w:r>
      <w:r>
        <w:rPr>
          <w:rFonts w:hint="eastAsia"/>
        </w:rPr>
        <w:t>并且在大于</w:t>
      </w:r>
      <w:r>
        <w:rPr>
          <w:rFonts w:hint="eastAsia"/>
        </w:rPr>
        <w:t>100</w:t>
      </w:r>
      <w:r>
        <w:rPr>
          <w:rFonts w:hint="eastAsia"/>
        </w:rPr>
        <w:t>毫秒的间隔上检测，也不能确定能带来多大好处，因为</w:t>
      </w:r>
      <w:r>
        <w:rPr>
          <w:rFonts w:hint="eastAsia"/>
        </w:rPr>
        <w:t>h</w:t>
      </w:r>
      <w:r>
        <w:t>eavy hitter</w:t>
      </w:r>
      <w:r>
        <w:rPr>
          <w:rFonts w:hint="eastAsia"/>
        </w:rPr>
        <w:t>在大多数的间隔上并不是始终都能持续。之前确实有工作指出如果</w:t>
      </w:r>
      <w:r>
        <w:rPr>
          <w:rFonts w:hint="eastAsia"/>
        </w:rPr>
        <w:t>35%</w:t>
      </w:r>
      <w:r>
        <w:rPr>
          <w:rFonts w:hint="eastAsia"/>
        </w:rPr>
        <w:t>的</w:t>
      </w:r>
      <w:r>
        <w:rPr>
          <w:rFonts w:hint="eastAsia"/>
        </w:rPr>
        <w:t>h</w:t>
      </w:r>
      <w:r>
        <w:t>eavy hitter</w:t>
      </w:r>
      <w:r>
        <w:rPr>
          <w:rFonts w:hint="eastAsia"/>
        </w:rPr>
        <w:t>都可以持续，那么流量工程就有做的意义，然而，也只有</w:t>
      </w:r>
      <w:r>
        <w:rPr>
          <w:rFonts w:hint="eastAsia"/>
        </w:rPr>
        <w:t>w</w:t>
      </w:r>
      <w:r>
        <w:t>eb</w:t>
      </w:r>
      <w:r>
        <w:rPr>
          <w:rFonts w:hint="eastAsia"/>
        </w:rPr>
        <w:t>和</w:t>
      </w:r>
      <w:r>
        <w:rPr>
          <w:rFonts w:hint="eastAsia"/>
        </w:rPr>
        <w:t>c</w:t>
      </w:r>
      <w:r>
        <w:t>ache</w:t>
      </w:r>
      <w:r>
        <w:rPr>
          <w:rFonts w:hint="eastAsia"/>
        </w:rPr>
        <w:t>服务</w:t>
      </w:r>
      <w:r>
        <w:rPr>
          <w:rFonts w:hint="eastAsia"/>
        </w:rPr>
        <w:t>r</w:t>
      </w:r>
      <w:r>
        <w:t>ack</w:t>
      </w:r>
      <w:r>
        <w:rPr>
          <w:rFonts w:hint="eastAsia"/>
        </w:rPr>
        <w:t>级别</w:t>
      </w:r>
      <w:r>
        <w:t>heavy hitter</w:t>
      </w:r>
      <w:r>
        <w:rPr>
          <w:rFonts w:hint="eastAsia"/>
        </w:rPr>
        <w:t>达到了这个要求。</w:t>
      </w:r>
    </w:p>
    <w:p w14:paraId="6A93B491" w14:textId="1E4254D3" w:rsidR="00DC2345" w:rsidRDefault="006E56B9" w:rsidP="00DC2345">
      <w:pPr>
        <w:jc w:val="center"/>
      </w:pPr>
      <w:r>
        <w:rPr>
          <w:noProof/>
        </w:rPr>
        <w:lastRenderedPageBreak/>
        <w:drawing>
          <wp:inline distT="0" distB="0" distL="0" distR="0" wp14:anchorId="59DB4FE2" wp14:editId="2128333C">
            <wp:extent cx="3590223" cy="2111334"/>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590223" cy="2111334"/>
                    </a:xfrm>
                    <a:prstGeom prst="rect">
                      <a:avLst/>
                    </a:prstGeom>
                  </pic:spPr>
                </pic:pic>
              </a:graphicData>
            </a:graphic>
          </wp:inline>
        </w:drawing>
      </w:r>
    </w:p>
    <w:p w14:paraId="71BCD5D3" w14:textId="01422E2B" w:rsidR="00DC2345" w:rsidRDefault="00DC2345" w:rsidP="00DC2345">
      <w:pPr>
        <w:jc w:val="center"/>
      </w:pPr>
      <w:r>
        <w:rPr>
          <w:rFonts w:hint="eastAsia"/>
        </w:rPr>
        <w:t>图</w:t>
      </w:r>
      <w:r>
        <w:rPr>
          <w:rFonts w:hint="eastAsia"/>
        </w:rPr>
        <w:t>1</w:t>
      </w:r>
      <w:r>
        <w:t xml:space="preserve">7 </w:t>
      </w:r>
      <w:r>
        <w:rPr>
          <w:rFonts w:hint="eastAsia"/>
        </w:rPr>
        <w:t>不同业务的数据包大小分布</w:t>
      </w:r>
    </w:p>
    <w:p w14:paraId="12C760A2" w14:textId="52B7A722" w:rsidR="006E56B9" w:rsidRDefault="00DC2345" w:rsidP="006E56B9">
      <w:r>
        <w:rPr>
          <w:rFonts w:hint="eastAsia"/>
        </w:rPr>
        <w:t>1</w:t>
      </w:r>
      <w:r>
        <w:t>.2.8</w:t>
      </w:r>
      <w:r w:rsidR="006E56B9">
        <w:rPr>
          <w:rFonts w:hint="eastAsia"/>
        </w:rPr>
        <w:t>数据包特征</w:t>
      </w:r>
    </w:p>
    <w:p w14:paraId="05D2E845" w14:textId="3DCF34A1" w:rsidR="006E56B9" w:rsidRDefault="006E56B9" w:rsidP="006E56B9">
      <w:r>
        <w:rPr>
          <w:rFonts w:hint="eastAsia"/>
        </w:rPr>
        <w:t xml:space="preserve"> </w:t>
      </w:r>
      <w:r>
        <w:t xml:space="preserve"> </w:t>
      </w:r>
      <w:r w:rsidR="00DC2345">
        <w:t xml:space="preserve">  </w:t>
      </w:r>
      <w:r>
        <w:rPr>
          <w:rFonts w:hint="eastAsia"/>
        </w:rPr>
        <w:t>图</w:t>
      </w:r>
      <w:r w:rsidR="00DC2345">
        <w:t>17</w:t>
      </w:r>
      <w:r>
        <w:rPr>
          <w:rFonts w:hint="eastAsia"/>
        </w:rPr>
        <w:t>描绘的是四种服务主机发送的数据包大小分布情况。总体来看，数据包的平均尺寸在</w:t>
      </w:r>
      <w:r>
        <w:rPr>
          <w:rFonts w:hint="eastAsia"/>
        </w:rPr>
        <w:t>250</w:t>
      </w:r>
      <w:r>
        <w:rPr>
          <w:rFonts w:hint="eastAsia"/>
        </w:rPr>
        <w:t>字节左右，但是这个数字主要是因为</w:t>
      </w:r>
      <w:r>
        <w:t>H</w:t>
      </w:r>
      <w:r>
        <w:rPr>
          <w:rFonts w:hint="eastAsia"/>
        </w:rPr>
        <w:t>ad</w:t>
      </w:r>
      <w:r>
        <w:t>oop</w:t>
      </w:r>
      <w:r>
        <w:rPr>
          <w:rFonts w:hint="eastAsia"/>
        </w:rPr>
        <w:t>流量的影响发生了较大的偏移。</w:t>
      </w:r>
    </w:p>
    <w:p w14:paraId="07254223" w14:textId="65ABD64A" w:rsidR="006E56B9" w:rsidRDefault="006E56B9" w:rsidP="006E56B9">
      <w:r>
        <w:rPr>
          <w:rFonts w:hint="eastAsia"/>
        </w:rPr>
        <w:t xml:space="preserve"> </w:t>
      </w:r>
      <w:r w:rsidR="00DC2345">
        <w:t xml:space="preserve">   </w:t>
      </w:r>
      <w:r>
        <w:t>H</w:t>
      </w:r>
      <w:r>
        <w:rPr>
          <w:rFonts w:hint="eastAsia"/>
        </w:rPr>
        <w:t>ad</w:t>
      </w:r>
      <w:r>
        <w:t>oop</w:t>
      </w:r>
      <w:r>
        <w:rPr>
          <w:rFonts w:hint="eastAsia"/>
        </w:rPr>
        <w:t>服务的数据包尺寸呈现双峰分布的特征，即所有的数据包要么为</w:t>
      </w:r>
      <w:r>
        <w:rPr>
          <w:rFonts w:hint="eastAsia"/>
        </w:rPr>
        <w:t>M</w:t>
      </w:r>
      <w:r>
        <w:t>TU</w:t>
      </w:r>
      <w:r>
        <w:rPr>
          <w:rFonts w:hint="eastAsia"/>
        </w:rPr>
        <w:t>上限（这里是</w:t>
      </w:r>
      <w:r>
        <w:rPr>
          <w:rFonts w:hint="eastAsia"/>
        </w:rPr>
        <w:t>1500</w:t>
      </w:r>
      <w:r>
        <w:rPr>
          <w:rFonts w:hint="eastAsia"/>
        </w:rPr>
        <w:t>字节）的长度，要么为</w:t>
      </w:r>
      <w:r>
        <w:rPr>
          <w:rFonts w:hint="eastAsia"/>
        </w:rPr>
        <w:t>T</w:t>
      </w:r>
      <w:r>
        <w:t>CP ACK</w:t>
      </w:r>
      <w:r>
        <w:rPr>
          <w:rFonts w:hint="eastAsia"/>
        </w:rPr>
        <w:t>的大小，大概不到</w:t>
      </w:r>
      <w:r>
        <w:rPr>
          <w:rFonts w:hint="eastAsia"/>
        </w:rPr>
        <w:t>50</w:t>
      </w:r>
      <w:r>
        <w:rPr>
          <w:rFonts w:hint="eastAsia"/>
        </w:rPr>
        <w:t>字节。其他服务的书包尺寸分布较为宽广，但它们的中位数均没有超出</w:t>
      </w:r>
      <w:r>
        <w:rPr>
          <w:rFonts w:hint="eastAsia"/>
        </w:rPr>
        <w:t>200</w:t>
      </w:r>
      <w:r>
        <w:rPr>
          <w:rFonts w:hint="eastAsia"/>
        </w:rPr>
        <w:t>字节，即大概只有</w:t>
      </w:r>
      <w:r>
        <w:rPr>
          <w:rFonts w:hint="eastAsia"/>
        </w:rPr>
        <w:t>M</w:t>
      </w:r>
      <w:r>
        <w:t>TU</w:t>
      </w:r>
      <w:r>
        <w:rPr>
          <w:rFonts w:hint="eastAsia"/>
        </w:rPr>
        <w:t>上限的</w:t>
      </w:r>
      <w:r>
        <w:rPr>
          <w:rFonts w:hint="eastAsia"/>
        </w:rPr>
        <w:t>5%-10%</w:t>
      </w:r>
      <w:r>
        <w:rPr>
          <w:rFonts w:hint="eastAsia"/>
        </w:rPr>
        <w:t>。由此可见，尽管链路利用率很低，但是数据包的发送速率还是很高的。以</w:t>
      </w:r>
      <w:r>
        <w:rPr>
          <w:rFonts w:hint="eastAsia"/>
        </w:rPr>
        <w:t>c</w:t>
      </w:r>
      <w:r>
        <w:t>ache</w:t>
      </w:r>
      <w:r>
        <w:rPr>
          <w:rFonts w:hint="eastAsia"/>
        </w:rPr>
        <w:t>服务器为例，假设服务器发往</w:t>
      </w:r>
      <w:r>
        <w:t>RSW</w:t>
      </w:r>
      <w:r>
        <w:rPr>
          <w:rFonts w:hint="eastAsia"/>
        </w:rPr>
        <w:t>的链路的利用率为</w:t>
      </w:r>
      <w:r>
        <w:rPr>
          <w:rFonts w:hint="eastAsia"/>
        </w:rPr>
        <w:t>10%</w:t>
      </w:r>
      <w:r>
        <w:rPr>
          <w:rFonts w:hint="eastAsia"/>
        </w:rPr>
        <w:t>，并且数据包平均尺寸为</w:t>
      </w:r>
      <w:r>
        <w:rPr>
          <w:rFonts w:hint="eastAsia"/>
        </w:rPr>
        <w:t>175</w:t>
      </w:r>
      <w:r>
        <w:rPr>
          <w:rFonts w:hint="eastAsia"/>
        </w:rPr>
        <w:t>字节，则该服务器每秒发送的数据包速率为发送</w:t>
      </w:r>
      <w:r>
        <w:rPr>
          <w:rFonts w:hint="eastAsia"/>
        </w:rPr>
        <w:t>M</w:t>
      </w:r>
      <w:r>
        <w:t>TU</w:t>
      </w:r>
      <w:r>
        <w:rPr>
          <w:rFonts w:hint="eastAsia"/>
        </w:rPr>
        <w:t>尺寸的数据包使链路利用率达到</w:t>
      </w:r>
      <w:r>
        <w:rPr>
          <w:rFonts w:hint="eastAsia"/>
        </w:rPr>
        <w:t>100%</w:t>
      </w:r>
      <w:r>
        <w:rPr>
          <w:rFonts w:hint="eastAsia"/>
        </w:rPr>
        <w:t>的数据包速率的</w:t>
      </w:r>
      <w:r>
        <w:rPr>
          <w:rFonts w:hint="eastAsia"/>
        </w:rPr>
        <w:t>85%</w:t>
      </w:r>
      <w:r>
        <w:rPr>
          <w:rFonts w:hint="eastAsia"/>
        </w:rPr>
        <w:t>。因此，对于单个数据包的操作，通过链路利用率可能无法立即看出发送过程承受的压力大小。</w:t>
      </w:r>
    </w:p>
    <w:p w14:paraId="79A2E89C" w14:textId="4ADEC587" w:rsidR="00DC2345" w:rsidRDefault="00DC2345" w:rsidP="00DC2345">
      <w:r>
        <w:rPr>
          <w:rFonts w:hint="eastAsia"/>
        </w:rPr>
        <w:t>1</w:t>
      </w:r>
      <w:r>
        <w:t xml:space="preserve">.2.9 </w:t>
      </w:r>
      <w:r>
        <w:rPr>
          <w:rFonts w:hint="eastAsia"/>
        </w:rPr>
        <w:t>数据包到达速率特征</w:t>
      </w:r>
    </w:p>
    <w:p w14:paraId="7E811E95" w14:textId="3A7F3C81" w:rsidR="00DC2345" w:rsidRDefault="006E56B9" w:rsidP="00DC2345">
      <w:pPr>
        <w:ind w:firstLineChars="200" w:firstLine="420"/>
        <w:jc w:val="center"/>
      </w:pPr>
      <w:r>
        <w:rPr>
          <w:noProof/>
        </w:rPr>
        <w:drawing>
          <wp:inline distT="0" distB="0" distL="0" distR="0" wp14:anchorId="5D68063E" wp14:editId="7AC46311">
            <wp:extent cx="3417570" cy="1275080"/>
            <wp:effectExtent l="0" t="0" r="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417570" cy="1275080"/>
                    </a:xfrm>
                    <a:prstGeom prst="rect">
                      <a:avLst/>
                    </a:prstGeom>
                  </pic:spPr>
                </pic:pic>
              </a:graphicData>
            </a:graphic>
          </wp:inline>
        </w:drawing>
      </w:r>
    </w:p>
    <w:p w14:paraId="3E40FCCD" w14:textId="4AE64E05" w:rsidR="00DC2345" w:rsidRDefault="00DC2345" w:rsidP="00DC2345">
      <w:pPr>
        <w:ind w:firstLineChars="200" w:firstLine="420"/>
        <w:jc w:val="center"/>
      </w:pPr>
      <w:r>
        <w:rPr>
          <w:rFonts w:hint="eastAsia"/>
        </w:rPr>
        <w:t>图</w:t>
      </w:r>
      <w:r>
        <w:rPr>
          <w:rFonts w:hint="eastAsia"/>
        </w:rPr>
        <w:t>1</w:t>
      </w:r>
      <w:r>
        <w:t xml:space="preserve">8 </w:t>
      </w:r>
      <w:r>
        <w:rPr>
          <w:rFonts w:hint="eastAsia"/>
        </w:rPr>
        <w:t>数据包到达速率变化情况</w:t>
      </w:r>
    </w:p>
    <w:p w14:paraId="768B64F4" w14:textId="771834FE" w:rsidR="006E56B9" w:rsidRDefault="006E56B9" w:rsidP="00DC2345">
      <w:pPr>
        <w:ind w:firstLineChars="200" w:firstLine="420"/>
      </w:pPr>
      <w:r>
        <w:rPr>
          <w:rFonts w:hint="eastAsia"/>
        </w:rPr>
        <w:t>之前的研究结果表明，在主机处观察到的数据包到达率特征呈现开关模型。然而，对</w:t>
      </w:r>
      <w:r>
        <w:rPr>
          <w:rFonts w:hint="eastAsia"/>
        </w:rPr>
        <w:t>Face</w:t>
      </w:r>
      <w:r>
        <w:t>book</w:t>
      </w:r>
      <w:r>
        <w:rPr>
          <w:rFonts w:hint="eastAsia"/>
        </w:rPr>
        <w:t>的数据中心的监测发现，即使是</w:t>
      </w:r>
      <w:r>
        <w:rPr>
          <w:rFonts w:hint="eastAsia"/>
        </w:rPr>
        <w:t>H</w:t>
      </w:r>
      <w:r>
        <w:t>adoop</w:t>
      </w:r>
      <w:r>
        <w:rPr>
          <w:rFonts w:hint="eastAsia"/>
        </w:rPr>
        <w:t>业务也未能反映出这一特征，图</w:t>
      </w:r>
      <w:r w:rsidR="00DC2345">
        <w:rPr>
          <w:rFonts w:hint="eastAsia"/>
        </w:rPr>
        <w:t>1</w:t>
      </w:r>
      <w:r w:rsidR="00DC2345">
        <w:t>8</w:t>
      </w:r>
      <w:r>
        <w:rPr>
          <w:rFonts w:hint="eastAsia"/>
        </w:rPr>
        <w:t>展示了以</w:t>
      </w:r>
      <w:r>
        <w:rPr>
          <w:rFonts w:hint="eastAsia"/>
        </w:rPr>
        <w:t>15</w:t>
      </w:r>
      <w:r>
        <w:rPr>
          <w:rFonts w:hint="eastAsia"/>
        </w:rPr>
        <w:t>毫秒和</w:t>
      </w:r>
      <w:r>
        <w:rPr>
          <w:rFonts w:hint="eastAsia"/>
        </w:rPr>
        <w:t>100</w:t>
      </w:r>
      <w:r>
        <w:rPr>
          <w:rFonts w:hint="eastAsia"/>
        </w:rPr>
        <w:t>毫秒为间隔</w:t>
      </w:r>
      <w:r w:rsidR="00DC2345">
        <w:rPr>
          <w:rFonts w:hint="eastAsia"/>
        </w:rPr>
        <w:t>统计的</w:t>
      </w:r>
      <w:r>
        <w:rPr>
          <w:rFonts w:hint="eastAsia"/>
        </w:rPr>
        <w:t>一个</w:t>
      </w:r>
      <w:r>
        <w:rPr>
          <w:rFonts w:hint="eastAsia"/>
        </w:rPr>
        <w:t>Had</w:t>
      </w:r>
      <w:r>
        <w:t>oop</w:t>
      </w:r>
      <w:r>
        <w:rPr>
          <w:rFonts w:hint="eastAsia"/>
        </w:rPr>
        <w:t>主机发往对应</w:t>
      </w:r>
      <w:r>
        <w:rPr>
          <w:rFonts w:hint="eastAsia"/>
        </w:rPr>
        <w:t>R</w:t>
      </w:r>
      <w:r>
        <w:t>SW</w:t>
      </w:r>
      <w:r>
        <w:rPr>
          <w:rFonts w:hint="eastAsia"/>
        </w:rPr>
        <w:t>端口的速率随时间</w:t>
      </w:r>
      <w:commentRangeStart w:id="5"/>
      <w:r>
        <w:rPr>
          <w:rFonts w:hint="eastAsia"/>
        </w:rPr>
        <w:t>变化</w:t>
      </w:r>
      <w:commentRangeEnd w:id="5"/>
      <w:r w:rsidR="00DC2345">
        <w:rPr>
          <w:rStyle w:val="ac"/>
        </w:rPr>
        <w:commentReference w:id="5"/>
      </w:r>
      <w:r>
        <w:rPr>
          <w:rFonts w:hint="eastAsia"/>
        </w:rPr>
        <w:t>曲线。而如果把发往不同宿点主机的数据包分离来看，便可观察到开关模型，这说明是发往不同宿点主机的数据包混杂在一起淹没了开关模型的特征。</w:t>
      </w:r>
    </w:p>
    <w:p w14:paraId="5CACD3E8" w14:textId="2A8408F2" w:rsidR="006E56B9" w:rsidRDefault="006E56B9" w:rsidP="006E56B9">
      <w:r>
        <w:rPr>
          <w:rFonts w:hint="eastAsia"/>
        </w:rPr>
        <w:t xml:space="preserve"> </w:t>
      </w:r>
      <w:r w:rsidR="00DC2345">
        <w:t xml:space="preserve">   </w:t>
      </w:r>
      <w:r>
        <w:rPr>
          <w:rFonts w:hint="eastAsia"/>
        </w:rPr>
        <w:t>图</w:t>
      </w:r>
      <w:r w:rsidR="00DC2345">
        <w:t>19</w:t>
      </w:r>
      <w:r w:rsidR="00DC2345">
        <w:rPr>
          <w:rFonts w:hint="eastAsia"/>
        </w:rPr>
        <w:t>展示的是四类业务</w:t>
      </w:r>
      <w:r>
        <w:rPr>
          <w:rFonts w:hint="eastAsia"/>
        </w:rPr>
        <w:t>的主机检测到的</w:t>
      </w:r>
      <w:r>
        <w:rPr>
          <w:rFonts w:hint="eastAsia"/>
        </w:rPr>
        <w:t>t</w:t>
      </w:r>
      <w:r>
        <w:t>cp flow</w:t>
      </w:r>
      <w:r>
        <w:rPr>
          <w:rFonts w:hint="eastAsia"/>
        </w:rPr>
        <w:t>之间到达时间间隔的分布情况，即</w:t>
      </w:r>
      <w:r>
        <w:rPr>
          <w:rFonts w:hint="eastAsia"/>
        </w:rPr>
        <w:t>T</w:t>
      </w:r>
      <w:r>
        <w:t>CP SYN</w:t>
      </w:r>
      <w:r>
        <w:rPr>
          <w:rFonts w:hint="eastAsia"/>
        </w:rPr>
        <w:t>数据包达到速率情况分布。虽然</w:t>
      </w:r>
      <w:r>
        <w:t>Facebook</w:t>
      </w:r>
      <w:r>
        <w:rPr>
          <w:rFonts w:hint="eastAsia"/>
        </w:rPr>
        <w:t>数据中心有很多服务采用了</w:t>
      </w:r>
      <w:r>
        <w:rPr>
          <w:rFonts w:hint="eastAsia"/>
        </w:rPr>
        <w:t>c</w:t>
      </w:r>
      <w:r>
        <w:t>onnection pooling</w:t>
      </w:r>
      <w:r>
        <w:rPr>
          <w:rFonts w:hint="eastAsia"/>
        </w:rPr>
        <w:t>机制，但依然存在一些短暂的</w:t>
      </w:r>
      <w:r>
        <w:rPr>
          <w:rFonts w:hint="eastAsia"/>
        </w:rPr>
        <w:t>f</w:t>
      </w:r>
      <w:r>
        <w:t>low</w:t>
      </w:r>
      <w:r>
        <w:rPr>
          <w:rFonts w:hint="eastAsia"/>
        </w:rPr>
        <w:t>。通过图可以发现，</w:t>
      </w:r>
      <w:r>
        <w:rPr>
          <w:rFonts w:hint="eastAsia"/>
        </w:rPr>
        <w:t>Ha</w:t>
      </w:r>
      <w:r>
        <w:t>doop</w:t>
      </w:r>
      <w:r>
        <w:rPr>
          <w:rFonts w:hint="eastAsia"/>
        </w:rPr>
        <w:t>和</w:t>
      </w:r>
      <w:r>
        <w:rPr>
          <w:rFonts w:hint="eastAsia"/>
        </w:rPr>
        <w:t>w</w:t>
      </w:r>
      <w:r>
        <w:t>eb</w:t>
      </w:r>
      <w:r>
        <w:rPr>
          <w:rFonts w:hint="eastAsia"/>
        </w:rPr>
        <w:t>服务器</w:t>
      </w:r>
      <w:r>
        <w:rPr>
          <w:rFonts w:hint="eastAsia"/>
        </w:rPr>
        <w:t>f</w:t>
      </w:r>
      <w:r>
        <w:t>low</w:t>
      </w:r>
      <w:r>
        <w:rPr>
          <w:rFonts w:hint="eastAsia"/>
        </w:rPr>
        <w:t>到达间隔的中位数均在</w:t>
      </w:r>
      <w:r>
        <w:rPr>
          <w:rFonts w:hint="eastAsia"/>
        </w:rPr>
        <w:t>2</w:t>
      </w:r>
      <w:r>
        <w:t>ms</w:t>
      </w:r>
      <w:r>
        <w:rPr>
          <w:rFonts w:hint="eastAsia"/>
        </w:rPr>
        <w:t>左右，也就是说每秒约有</w:t>
      </w:r>
      <w:r>
        <w:rPr>
          <w:rFonts w:hint="eastAsia"/>
        </w:rPr>
        <w:t>500</w:t>
      </w:r>
      <w:r>
        <w:rPr>
          <w:rFonts w:hint="eastAsia"/>
        </w:rPr>
        <w:t>个</w:t>
      </w:r>
      <w:r>
        <w:rPr>
          <w:rFonts w:hint="eastAsia"/>
        </w:rPr>
        <w:t>f</w:t>
      </w:r>
      <w:r>
        <w:t>low</w:t>
      </w:r>
      <w:r>
        <w:rPr>
          <w:rFonts w:hint="eastAsia"/>
        </w:rPr>
        <w:t>到达。可能因为存在</w:t>
      </w:r>
      <w:r>
        <w:rPr>
          <w:rFonts w:hint="eastAsia"/>
        </w:rPr>
        <w:t>c</w:t>
      </w:r>
      <w:r>
        <w:t>onnection pooling</w:t>
      </w:r>
      <w:r>
        <w:rPr>
          <w:rFonts w:hint="eastAsia"/>
        </w:rPr>
        <w:t>机制的关系，两类</w:t>
      </w:r>
      <w:r>
        <w:rPr>
          <w:rFonts w:hint="eastAsia"/>
        </w:rPr>
        <w:t>c</w:t>
      </w:r>
      <w:r>
        <w:t>ache</w:t>
      </w:r>
      <w:r>
        <w:rPr>
          <w:rFonts w:hint="eastAsia"/>
        </w:rPr>
        <w:t>服务器的</w:t>
      </w:r>
      <w:r>
        <w:rPr>
          <w:rFonts w:hint="eastAsia"/>
        </w:rPr>
        <w:t>f</w:t>
      </w:r>
      <w:r>
        <w:t>low</w:t>
      </w:r>
      <w:r>
        <w:rPr>
          <w:rFonts w:hint="eastAsia"/>
        </w:rPr>
        <w:t>到达时间间隔均高于</w:t>
      </w:r>
      <w:r>
        <w:rPr>
          <w:rFonts w:hint="eastAsia"/>
        </w:rPr>
        <w:t>w</w:t>
      </w:r>
      <w:r>
        <w:t>eb</w:t>
      </w:r>
      <w:r>
        <w:rPr>
          <w:rFonts w:hint="eastAsia"/>
        </w:rPr>
        <w:t>服务和</w:t>
      </w:r>
      <w:r>
        <w:rPr>
          <w:rFonts w:hint="eastAsia"/>
        </w:rPr>
        <w:t>H</w:t>
      </w:r>
      <w:r>
        <w:t>adoop</w:t>
      </w:r>
      <w:r>
        <w:rPr>
          <w:rFonts w:hint="eastAsia"/>
        </w:rPr>
        <w:t>服务，而</w:t>
      </w:r>
      <w:r>
        <w:rPr>
          <w:rFonts w:hint="eastAsia"/>
        </w:rPr>
        <w:t>c</w:t>
      </w:r>
      <w:r>
        <w:t>ache leader</w:t>
      </w:r>
      <w:r>
        <w:rPr>
          <w:rFonts w:hint="eastAsia"/>
        </w:rPr>
        <w:t>服务器的到达率又略高于</w:t>
      </w:r>
      <w:r>
        <w:rPr>
          <w:rFonts w:hint="eastAsia"/>
        </w:rPr>
        <w:t>c</w:t>
      </w:r>
      <w:r>
        <w:t>ache follo</w:t>
      </w:r>
      <w:r>
        <w:rPr>
          <w:rFonts w:hint="eastAsia"/>
        </w:rPr>
        <w:t>we</w:t>
      </w:r>
      <w:r>
        <w:t>r</w:t>
      </w:r>
      <w:r>
        <w:rPr>
          <w:rFonts w:hint="eastAsia"/>
        </w:rPr>
        <w:t>，</w:t>
      </w:r>
      <w:r>
        <w:rPr>
          <w:rFonts w:hint="eastAsia"/>
        </w:rPr>
        <w:t>c</w:t>
      </w:r>
      <w:r>
        <w:t>ache leader</w:t>
      </w:r>
      <w:r>
        <w:rPr>
          <w:rFonts w:hint="eastAsia"/>
        </w:rPr>
        <w:t>服务器</w:t>
      </w:r>
      <w:r>
        <w:rPr>
          <w:rFonts w:hint="eastAsia"/>
        </w:rPr>
        <w:t>f</w:t>
      </w:r>
      <w:r>
        <w:t>low</w:t>
      </w:r>
      <w:r>
        <w:rPr>
          <w:rFonts w:hint="eastAsia"/>
        </w:rPr>
        <w:t>到达时间间隔约为</w:t>
      </w:r>
      <w:r>
        <w:rPr>
          <w:rFonts w:hint="eastAsia"/>
        </w:rPr>
        <w:t>3</w:t>
      </w:r>
      <w:r>
        <w:rPr>
          <w:rFonts w:hint="eastAsia"/>
        </w:rPr>
        <w:t>毫秒，</w:t>
      </w:r>
      <w:r>
        <w:rPr>
          <w:rFonts w:hint="eastAsia"/>
        </w:rPr>
        <w:t>c</w:t>
      </w:r>
      <w:r>
        <w:t>ache follower</w:t>
      </w:r>
      <w:r>
        <w:rPr>
          <w:rFonts w:hint="eastAsia"/>
        </w:rPr>
        <w:t>的约为</w:t>
      </w:r>
      <w:r>
        <w:rPr>
          <w:rFonts w:hint="eastAsia"/>
        </w:rPr>
        <w:t>8</w:t>
      </w:r>
      <w:r>
        <w:rPr>
          <w:rFonts w:hint="eastAsia"/>
        </w:rPr>
        <w:t>毫秒。</w:t>
      </w:r>
    </w:p>
    <w:p w14:paraId="68BA2101" w14:textId="4F444C57" w:rsidR="00DC2345" w:rsidRDefault="00DC2345" w:rsidP="00DC2345">
      <w:pPr>
        <w:jc w:val="center"/>
      </w:pPr>
      <w:r>
        <w:rPr>
          <w:noProof/>
        </w:rPr>
        <w:lastRenderedPageBreak/>
        <w:drawing>
          <wp:inline distT="0" distB="0" distL="0" distR="0" wp14:anchorId="2C676FB8" wp14:editId="1735BF50">
            <wp:extent cx="3425211" cy="2071777"/>
            <wp:effectExtent l="0" t="0" r="381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425211" cy="2071777"/>
                    </a:xfrm>
                    <a:prstGeom prst="rect">
                      <a:avLst/>
                    </a:prstGeom>
                  </pic:spPr>
                </pic:pic>
              </a:graphicData>
            </a:graphic>
          </wp:inline>
        </w:drawing>
      </w:r>
    </w:p>
    <w:p w14:paraId="0A319807" w14:textId="15B15F07" w:rsidR="00DC2345" w:rsidRDefault="00DC2345" w:rsidP="00DC2345">
      <w:pPr>
        <w:jc w:val="center"/>
      </w:pPr>
      <w:r>
        <w:rPr>
          <w:rFonts w:hint="eastAsia"/>
        </w:rPr>
        <w:t>图</w:t>
      </w:r>
      <w:r>
        <w:rPr>
          <w:rFonts w:hint="eastAsia"/>
        </w:rPr>
        <w:t>1</w:t>
      </w:r>
      <w:r>
        <w:t xml:space="preserve">9 </w:t>
      </w:r>
      <w:r>
        <w:rPr>
          <w:rFonts w:hint="eastAsia"/>
        </w:rPr>
        <w:t>不同业务的</w:t>
      </w:r>
      <w:r>
        <w:rPr>
          <w:rFonts w:hint="eastAsia"/>
        </w:rPr>
        <w:t>TCP</w:t>
      </w:r>
      <w:r>
        <w:rPr>
          <w:rFonts w:hint="eastAsia"/>
        </w:rPr>
        <w:t>流的到达间隔分布</w:t>
      </w:r>
    </w:p>
    <w:p w14:paraId="564644BD" w14:textId="20AE45F1" w:rsidR="00DC2345" w:rsidRDefault="00DC2345" w:rsidP="00DC2345">
      <w:r>
        <w:t>1.2.10</w:t>
      </w:r>
      <w:r>
        <w:rPr>
          <w:rFonts w:hint="eastAsia"/>
        </w:rPr>
        <w:t>交换机</w:t>
      </w:r>
      <w:r>
        <w:t>B</w:t>
      </w:r>
      <w:r>
        <w:rPr>
          <w:rFonts w:hint="eastAsia"/>
        </w:rPr>
        <w:t>u</w:t>
      </w:r>
      <w:r>
        <w:t>ffer</w:t>
      </w:r>
      <w:r>
        <w:rPr>
          <w:rFonts w:hint="eastAsia"/>
        </w:rPr>
        <w:t>占用率</w:t>
      </w:r>
    </w:p>
    <w:p w14:paraId="7B460FE2" w14:textId="3416372A" w:rsidR="006E56B9" w:rsidRDefault="006E56B9" w:rsidP="00DC2345">
      <w:pPr>
        <w:ind w:firstLineChars="200" w:firstLine="420"/>
      </w:pPr>
      <w:commentRangeStart w:id="6"/>
      <w:r>
        <w:rPr>
          <w:rFonts w:hint="eastAsia"/>
        </w:rPr>
        <w:t>对</w:t>
      </w:r>
      <w:r>
        <w:rPr>
          <w:rFonts w:hint="eastAsia"/>
        </w:rPr>
        <w:t>F</w:t>
      </w:r>
      <w:r>
        <w:t>acebook</w:t>
      </w:r>
      <w:r>
        <w:rPr>
          <w:rFonts w:hint="eastAsia"/>
        </w:rPr>
        <w:t>数据中心网络中分别连接</w:t>
      </w:r>
      <w:r>
        <w:rPr>
          <w:rFonts w:hint="eastAsia"/>
        </w:rPr>
        <w:t>w</w:t>
      </w:r>
      <w:r>
        <w:t>eb</w:t>
      </w:r>
      <w:r>
        <w:rPr>
          <w:rFonts w:hint="eastAsia"/>
        </w:rPr>
        <w:t>服务和</w:t>
      </w:r>
      <w:r>
        <w:rPr>
          <w:rFonts w:hint="eastAsia"/>
        </w:rPr>
        <w:t>c</w:t>
      </w:r>
      <w:r>
        <w:t>ache</w:t>
      </w:r>
      <w:r>
        <w:rPr>
          <w:rFonts w:hint="eastAsia"/>
        </w:rPr>
        <w:t>服务服务器的交换机</w:t>
      </w:r>
      <w:r>
        <w:rPr>
          <w:rFonts w:hint="eastAsia"/>
        </w:rPr>
        <w:t>b</w:t>
      </w:r>
      <w:r>
        <w:t>uffer</w:t>
      </w:r>
      <w:r>
        <w:rPr>
          <w:rFonts w:hint="eastAsia"/>
        </w:rPr>
        <w:t>占用率在</w:t>
      </w:r>
      <w:r>
        <w:rPr>
          <w:rFonts w:hint="eastAsia"/>
        </w:rPr>
        <w:t>24</w:t>
      </w:r>
      <w:r>
        <w:rPr>
          <w:rFonts w:hint="eastAsia"/>
        </w:rPr>
        <w:t>小时的时间段内以</w:t>
      </w:r>
      <w:r>
        <w:rPr>
          <w:rFonts w:hint="eastAsia"/>
        </w:rPr>
        <w:t>10</w:t>
      </w:r>
      <w:r>
        <w:rPr>
          <w:rFonts w:hint="eastAsia"/>
        </w:rPr>
        <w:t>微秒为时间间隔进行采样</w:t>
      </w:r>
      <w:commentRangeEnd w:id="6"/>
      <w:r w:rsidR="00DC2345">
        <w:rPr>
          <w:rStyle w:val="ac"/>
        </w:rPr>
        <w:commentReference w:id="6"/>
      </w:r>
      <w:r>
        <w:rPr>
          <w:rFonts w:hint="eastAsia"/>
        </w:rPr>
        <w:t>，并绘制每秒测得的占用率中位数和最大值，得到图</w:t>
      </w:r>
      <w:r w:rsidR="00DC2345">
        <w:rPr>
          <w:rFonts w:hint="eastAsia"/>
        </w:rPr>
        <w:t>2</w:t>
      </w:r>
      <w:r w:rsidR="00DC2345">
        <w:t>0</w:t>
      </w:r>
      <w:r>
        <w:rPr>
          <w:rFonts w:hint="eastAsia"/>
        </w:rPr>
        <w:t>所示的结果。同时还分别对其在该测量时间段的链路利用率和丢包率情况进行统计，统计结果根据其最大值进行归一化处理，结果如图</w:t>
      </w:r>
      <w:r w:rsidR="00DC2345">
        <w:t>21</w:t>
      </w:r>
      <w:r w:rsidR="00DC2345">
        <w:rPr>
          <w:rFonts w:hint="eastAsia"/>
        </w:rPr>
        <w:t>和</w:t>
      </w:r>
      <w:r w:rsidR="00DC2345">
        <w:rPr>
          <w:rFonts w:hint="eastAsia"/>
        </w:rPr>
        <w:t>2</w:t>
      </w:r>
      <w:r w:rsidR="00DC2345">
        <w:t>2</w:t>
      </w:r>
      <w:r w:rsidR="00DC2345">
        <w:rPr>
          <w:rFonts w:hint="eastAsia"/>
        </w:rPr>
        <w:t>所示</w:t>
      </w:r>
    </w:p>
    <w:p w14:paraId="534F06EC" w14:textId="2E5CE620" w:rsidR="002A6A54" w:rsidRDefault="002A6A54" w:rsidP="00DC2345">
      <w:pPr>
        <w:ind w:firstLineChars="200" w:firstLine="420"/>
      </w:pPr>
    </w:p>
    <w:p w14:paraId="3CF53796" w14:textId="73910510" w:rsidR="002A6A54" w:rsidRDefault="002A6A54" w:rsidP="002A6A54">
      <w:pPr>
        <w:ind w:firstLineChars="200" w:firstLine="420"/>
        <w:jc w:val="center"/>
      </w:pPr>
      <w:r>
        <w:rPr>
          <w:noProof/>
        </w:rPr>
        <w:drawing>
          <wp:inline distT="0" distB="0" distL="0" distR="0" wp14:anchorId="2342904C" wp14:editId="67D0F817">
            <wp:extent cx="3690452" cy="2248443"/>
            <wp:effectExtent l="0" t="0" r="571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08695" cy="2259558"/>
                    </a:xfrm>
                    <a:prstGeom prst="rect">
                      <a:avLst/>
                    </a:prstGeom>
                  </pic:spPr>
                </pic:pic>
              </a:graphicData>
            </a:graphic>
          </wp:inline>
        </w:drawing>
      </w:r>
    </w:p>
    <w:p w14:paraId="1D7C2256" w14:textId="02EFE7E4" w:rsidR="002A6A54" w:rsidRDefault="002A6A54" w:rsidP="002A6A54">
      <w:pPr>
        <w:ind w:firstLineChars="200" w:firstLine="420"/>
        <w:jc w:val="center"/>
      </w:pPr>
      <w:r>
        <w:rPr>
          <w:rFonts w:hint="eastAsia"/>
        </w:rPr>
        <w:t>图</w:t>
      </w:r>
      <w:r>
        <w:rPr>
          <w:rFonts w:hint="eastAsia"/>
        </w:rPr>
        <w:t>2</w:t>
      </w:r>
      <w:r w:rsidR="00B605FE">
        <w:t xml:space="preserve">0 </w:t>
      </w:r>
      <w:r w:rsidR="00B605FE">
        <w:rPr>
          <w:rFonts w:hint="eastAsia"/>
        </w:rPr>
        <w:t>承载不同业务的交换机上</w:t>
      </w:r>
      <w:r w:rsidR="00B605FE">
        <w:rPr>
          <w:rFonts w:hint="eastAsia"/>
        </w:rPr>
        <w:t>buffer</w:t>
      </w:r>
      <w:r w:rsidR="00B605FE">
        <w:rPr>
          <w:rFonts w:hint="eastAsia"/>
        </w:rPr>
        <w:t>的占用比例</w:t>
      </w:r>
    </w:p>
    <w:p w14:paraId="489FD764" w14:textId="5B1E36D1" w:rsidR="00B605FE" w:rsidRDefault="00B605FE" w:rsidP="002A6A54">
      <w:pPr>
        <w:ind w:firstLineChars="200" w:firstLine="420"/>
        <w:jc w:val="center"/>
      </w:pPr>
      <w:r>
        <w:rPr>
          <w:noProof/>
        </w:rPr>
        <w:drawing>
          <wp:inline distT="0" distB="0" distL="0" distR="0" wp14:anchorId="72152F2E" wp14:editId="6C03714B">
            <wp:extent cx="3416680" cy="2052689"/>
            <wp:effectExtent l="0" t="0" r="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37498" cy="2065196"/>
                    </a:xfrm>
                    <a:prstGeom prst="rect">
                      <a:avLst/>
                    </a:prstGeom>
                  </pic:spPr>
                </pic:pic>
              </a:graphicData>
            </a:graphic>
          </wp:inline>
        </w:drawing>
      </w:r>
    </w:p>
    <w:p w14:paraId="79EF8C23" w14:textId="2473D0A7" w:rsidR="00B605FE" w:rsidRDefault="00B605FE" w:rsidP="00B605FE">
      <w:pPr>
        <w:ind w:firstLineChars="200" w:firstLine="420"/>
        <w:jc w:val="center"/>
      </w:pPr>
      <w:r>
        <w:rPr>
          <w:rFonts w:hint="eastAsia"/>
        </w:rPr>
        <w:t>图</w:t>
      </w:r>
      <w:r>
        <w:rPr>
          <w:rFonts w:hint="eastAsia"/>
        </w:rPr>
        <w:t>2</w:t>
      </w:r>
      <w:r>
        <w:t xml:space="preserve">0 </w:t>
      </w:r>
      <w:r>
        <w:rPr>
          <w:rFonts w:hint="eastAsia"/>
        </w:rPr>
        <w:t>承载不同业务的交换机上的端口利用率</w:t>
      </w:r>
    </w:p>
    <w:p w14:paraId="0A1858FC" w14:textId="631A6581" w:rsidR="00B605FE" w:rsidRDefault="00B605FE" w:rsidP="00B605FE">
      <w:pPr>
        <w:ind w:firstLineChars="200" w:firstLine="420"/>
        <w:jc w:val="center"/>
      </w:pPr>
      <w:r>
        <w:rPr>
          <w:noProof/>
        </w:rPr>
        <w:lastRenderedPageBreak/>
        <w:drawing>
          <wp:inline distT="0" distB="0" distL="0" distR="0" wp14:anchorId="06B4FB48" wp14:editId="431CA72E">
            <wp:extent cx="3746923" cy="2264633"/>
            <wp:effectExtent l="0" t="0" r="635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54737" cy="2269356"/>
                    </a:xfrm>
                    <a:prstGeom prst="rect">
                      <a:avLst/>
                    </a:prstGeom>
                  </pic:spPr>
                </pic:pic>
              </a:graphicData>
            </a:graphic>
          </wp:inline>
        </w:drawing>
      </w:r>
    </w:p>
    <w:p w14:paraId="27A12BB3" w14:textId="2DA11227" w:rsidR="00DC2345" w:rsidRDefault="00B605FE" w:rsidP="00040D7E">
      <w:pPr>
        <w:ind w:firstLineChars="200" w:firstLine="420"/>
        <w:jc w:val="center"/>
      </w:pPr>
      <w:r>
        <w:rPr>
          <w:rFonts w:hint="eastAsia"/>
        </w:rPr>
        <w:t>图</w:t>
      </w:r>
      <w:r>
        <w:rPr>
          <w:rFonts w:hint="eastAsia"/>
        </w:rPr>
        <w:t>2</w:t>
      </w:r>
      <w:r>
        <w:t xml:space="preserve">1 </w:t>
      </w:r>
      <w:r>
        <w:rPr>
          <w:rFonts w:hint="eastAsia"/>
        </w:rPr>
        <w:t>交换机的丢包率</w:t>
      </w:r>
    </w:p>
    <w:p w14:paraId="49DC39DA" w14:textId="292F1997" w:rsidR="006E56B9" w:rsidRDefault="006E56B9" w:rsidP="00040D7E">
      <w:pPr>
        <w:ind w:firstLineChars="200" w:firstLine="420"/>
      </w:pPr>
      <w:r>
        <w:rPr>
          <w:rFonts w:hint="eastAsia"/>
        </w:rPr>
        <w:t>通过以上测量的结果可以发现，</w:t>
      </w:r>
      <w:r>
        <w:t>buffer</w:t>
      </w:r>
      <w:r>
        <w:rPr>
          <w:rFonts w:hint="eastAsia"/>
        </w:rPr>
        <w:t>占用率在测量的</w:t>
      </w:r>
      <w:r>
        <w:rPr>
          <w:rFonts w:hint="eastAsia"/>
        </w:rPr>
        <w:t>24</w:t>
      </w:r>
      <w:r>
        <w:rPr>
          <w:rFonts w:hint="eastAsia"/>
        </w:rPr>
        <w:t>小时时间段内持续较高，特别是</w:t>
      </w:r>
      <w:r>
        <w:rPr>
          <w:rFonts w:hint="eastAsia"/>
        </w:rPr>
        <w:t>web</w:t>
      </w:r>
      <w:r>
        <w:rPr>
          <w:rFonts w:hint="eastAsia"/>
        </w:rPr>
        <w:t>服务的交换机</w:t>
      </w:r>
      <w:r>
        <w:rPr>
          <w:rFonts w:hint="eastAsia"/>
        </w:rPr>
        <w:t>b</w:t>
      </w:r>
      <w:r>
        <w:t>uffer</w:t>
      </w:r>
      <w:r>
        <w:rPr>
          <w:rFonts w:hint="eastAsia"/>
        </w:rPr>
        <w:t>占用率非常高，尽管其链路利用率大多数时间都在</w:t>
      </w:r>
      <w:r>
        <w:rPr>
          <w:rFonts w:hint="eastAsia"/>
        </w:rPr>
        <w:t>1</w:t>
      </w:r>
      <w:r>
        <w:t>%</w:t>
      </w:r>
      <w:r>
        <w:rPr>
          <w:rFonts w:hint="eastAsia"/>
        </w:rPr>
        <w:t>附近，但是在每个</w:t>
      </w:r>
      <w:r>
        <w:rPr>
          <w:rFonts w:hint="eastAsia"/>
        </w:rPr>
        <w:t>10</w:t>
      </w:r>
      <w:r>
        <w:rPr>
          <w:rFonts w:hint="eastAsia"/>
        </w:rPr>
        <w:t>微妙的采样间隔内，超过</w:t>
      </w:r>
      <w:r>
        <w:rPr>
          <w:rFonts w:hint="eastAsia"/>
        </w:rPr>
        <w:t>2/3</w:t>
      </w:r>
      <w:r>
        <w:rPr>
          <w:rFonts w:hint="eastAsia"/>
        </w:rPr>
        <w:t>的可用的</w:t>
      </w:r>
      <w:r>
        <w:rPr>
          <w:rFonts w:hint="eastAsia"/>
        </w:rPr>
        <w:t>b</w:t>
      </w:r>
      <w:r>
        <w:t>uffer</w:t>
      </w:r>
      <w:r>
        <w:rPr>
          <w:rFonts w:hint="eastAsia"/>
        </w:rPr>
        <w:t>都被占用，且</w:t>
      </w:r>
      <w:r>
        <w:rPr>
          <w:rFonts w:hint="eastAsia"/>
        </w:rPr>
        <w:t>24</w:t>
      </w:r>
      <w:r>
        <w:rPr>
          <w:rFonts w:hint="eastAsia"/>
        </w:rPr>
        <w:t>小时内有</w:t>
      </w:r>
      <w:r>
        <w:rPr>
          <w:rFonts w:hint="eastAsia"/>
        </w:rPr>
        <w:t>3/4</w:t>
      </w:r>
      <w:r>
        <w:rPr>
          <w:rFonts w:hint="eastAsia"/>
        </w:rPr>
        <w:t>的时间段内</w:t>
      </w:r>
      <w:r>
        <w:rPr>
          <w:rFonts w:hint="eastAsia"/>
        </w:rPr>
        <w:t>b</w:t>
      </w:r>
      <w:r>
        <w:t>uffer</w:t>
      </w:r>
      <w:r>
        <w:rPr>
          <w:rFonts w:hint="eastAsia"/>
        </w:rPr>
        <w:t>占用率最大值都有可能超出</w:t>
      </w:r>
      <w:r>
        <w:rPr>
          <w:rFonts w:hint="eastAsia"/>
        </w:rPr>
        <w:t>b</w:t>
      </w:r>
      <w:r>
        <w:t>uffer</w:t>
      </w:r>
      <w:r>
        <w:rPr>
          <w:rFonts w:hint="eastAsia"/>
        </w:rPr>
        <w:t>占用的上限，而且</w:t>
      </w:r>
      <w:r>
        <w:rPr>
          <w:rFonts w:hint="eastAsia"/>
        </w:rPr>
        <w:t>w</w:t>
      </w:r>
      <w:r>
        <w:t>eb</w:t>
      </w:r>
      <w:r>
        <w:rPr>
          <w:rFonts w:hint="eastAsia"/>
        </w:rPr>
        <w:t>服务链路利用率和</w:t>
      </w:r>
      <w:r>
        <w:rPr>
          <w:rFonts w:hint="eastAsia"/>
        </w:rPr>
        <w:t>buffer</w:t>
      </w:r>
      <w:r>
        <w:rPr>
          <w:rFonts w:hint="eastAsia"/>
        </w:rPr>
        <w:t>占用率的变化过程大体一致。不过</w:t>
      </w:r>
      <w:r>
        <w:rPr>
          <w:rFonts w:hint="eastAsia"/>
        </w:rPr>
        <w:t>c</w:t>
      </w:r>
      <w:r>
        <w:t>ache</w:t>
      </w:r>
      <w:r>
        <w:rPr>
          <w:rFonts w:hint="eastAsia"/>
        </w:rPr>
        <w:t>服务的链路利用率和</w:t>
      </w:r>
      <w:r>
        <w:rPr>
          <w:rFonts w:hint="eastAsia"/>
        </w:rPr>
        <w:t>b</w:t>
      </w:r>
      <w:r>
        <w:t>uffer</w:t>
      </w:r>
      <w:r>
        <w:rPr>
          <w:rFonts w:hint="eastAsia"/>
        </w:rPr>
        <w:t>占用率变化关系没有那么明显，而且尽管</w:t>
      </w:r>
      <w:r>
        <w:rPr>
          <w:rFonts w:hint="eastAsia"/>
        </w:rPr>
        <w:t>c</w:t>
      </w:r>
      <w:r>
        <w:t>ache</w:t>
      </w:r>
      <w:r>
        <w:rPr>
          <w:rFonts w:hint="eastAsia"/>
        </w:rPr>
        <w:t>服务的链路利用率要高于</w:t>
      </w:r>
      <w:r>
        <w:rPr>
          <w:rFonts w:hint="eastAsia"/>
        </w:rPr>
        <w:t>w</w:t>
      </w:r>
      <w:r>
        <w:t>eb</w:t>
      </w:r>
      <w:r>
        <w:rPr>
          <w:rFonts w:hint="eastAsia"/>
        </w:rPr>
        <w:t>服务，但是其</w:t>
      </w:r>
      <w:r>
        <w:rPr>
          <w:rFonts w:hint="eastAsia"/>
        </w:rPr>
        <w:t>b</w:t>
      </w:r>
      <w:r>
        <w:t>uffer</w:t>
      </w:r>
      <w:r>
        <w:rPr>
          <w:rFonts w:hint="eastAsia"/>
        </w:rPr>
        <w:t>占用率和丢包率要远低于</w:t>
      </w:r>
      <w:r>
        <w:rPr>
          <w:rFonts w:hint="eastAsia"/>
        </w:rPr>
        <w:t>w</w:t>
      </w:r>
      <w:r>
        <w:t>e</w:t>
      </w:r>
      <w:r>
        <w:rPr>
          <w:rFonts w:hint="eastAsia"/>
        </w:rPr>
        <w:t>b</w:t>
      </w:r>
      <w:r>
        <w:rPr>
          <w:rFonts w:hint="eastAsia"/>
        </w:rPr>
        <w:t>服务。同时，这两种服务的</w:t>
      </w:r>
      <w:r>
        <w:rPr>
          <w:rFonts w:hint="eastAsia"/>
        </w:rPr>
        <w:t>bu</w:t>
      </w:r>
      <w:r>
        <w:t>ffer</w:t>
      </w:r>
      <w:r>
        <w:rPr>
          <w:rFonts w:hint="eastAsia"/>
        </w:rPr>
        <w:t>占用率、链路利用率和丢包率均与时间有关，</w:t>
      </w:r>
      <w:r>
        <w:rPr>
          <w:rFonts w:hint="eastAsia"/>
        </w:rPr>
        <w:t>24</w:t>
      </w:r>
      <w:r>
        <w:rPr>
          <w:rFonts w:hint="eastAsia"/>
        </w:rPr>
        <w:t>小时内不同时刻可能会出现较大差别。</w:t>
      </w:r>
    </w:p>
    <w:p w14:paraId="20A437A4" w14:textId="23A4E8A4" w:rsidR="006E56B9" w:rsidRDefault="006E56B9" w:rsidP="006E56B9">
      <w:r>
        <w:rPr>
          <w:rFonts w:hint="eastAsia"/>
        </w:rPr>
        <w:t xml:space="preserve"> </w:t>
      </w:r>
      <w:r w:rsidR="00040D7E">
        <w:t xml:space="preserve">   </w:t>
      </w:r>
      <w:r>
        <w:rPr>
          <w:rFonts w:hint="eastAsia"/>
        </w:rPr>
        <w:t>持续较高的</w:t>
      </w:r>
      <w:r>
        <w:rPr>
          <w:rFonts w:hint="eastAsia"/>
        </w:rPr>
        <w:t>b</w:t>
      </w:r>
      <w:r>
        <w:t>uffer</w:t>
      </w:r>
      <w:r>
        <w:rPr>
          <w:rFonts w:hint="eastAsia"/>
        </w:rPr>
        <w:t>占用率可能由于数据包到达率非开关模型、</w:t>
      </w:r>
      <w:r>
        <w:rPr>
          <w:rFonts w:hint="eastAsia"/>
        </w:rPr>
        <w:t>f</w:t>
      </w:r>
      <w:r>
        <w:t>low</w:t>
      </w:r>
      <w:r>
        <w:rPr>
          <w:rFonts w:hint="eastAsia"/>
        </w:rPr>
        <w:t>到达率较高、单个</w:t>
      </w:r>
      <w:r>
        <w:rPr>
          <w:rFonts w:hint="eastAsia"/>
        </w:rPr>
        <w:t>f</w:t>
      </w:r>
      <w:r>
        <w:t>low</w:t>
      </w:r>
      <w:r>
        <w:rPr>
          <w:rFonts w:hint="eastAsia"/>
        </w:rPr>
        <w:t>呈突发式传输等因素引起，因此如果数据包尺寸增大、</w:t>
      </w:r>
      <w:r>
        <w:rPr>
          <w:rFonts w:hint="eastAsia"/>
        </w:rPr>
        <w:t>f</w:t>
      </w:r>
      <w:r>
        <w:t>low</w:t>
      </w:r>
      <w:r>
        <w:rPr>
          <w:rFonts w:hint="eastAsia"/>
        </w:rPr>
        <w:t>的到达速率增加或者多个</w:t>
      </w:r>
      <w:r>
        <w:rPr>
          <w:rFonts w:hint="eastAsia"/>
        </w:rPr>
        <w:t>f</w:t>
      </w:r>
      <w:r>
        <w:t>low</w:t>
      </w:r>
      <w:r>
        <w:rPr>
          <w:rFonts w:hint="eastAsia"/>
        </w:rPr>
        <w:t>同时突发性传输流量都有可能对</w:t>
      </w:r>
      <w:r>
        <w:rPr>
          <w:rFonts w:hint="eastAsia"/>
        </w:rPr>
        <w:t>b</w:t>
      </w:r>
      <w:r>
        <w:t>uffer</w:t>
      </w:r>
      <w:r>
        <w:rPr>
          <w:rFonts w:hint="eastAsia"/>
        </w:rPr>
        <w:t>占用率造成较大影响。</w:t>
      </w:r>
    </w:p>
    <w:p w14:paraId="56F74114" w14:textId="53F09DF8" w:rsidR="006E56B9" w:rsidRDefault="00040D7E" w:rsidP="006E56B9">
      <w:r>
        <w:t>1.2.11</w:t>
      </w:r>
      <w:r>
        <w:rPr>
          <w:rFonts w:hint="eastAsia"/>
        </w:rPr>
        <w:t>.</w:t>
      </w:r>
      <w:r>
        <w:t xml:space="preserve"> F</w:t>
      </w:r>
      <w:r w:rsidR="006E56B9">
        <w:t>low</w:t>
      </w:r>
      <w:r w:rsidR="006E56B9">
        <w:rPr>
          <w:rFonts w:hint="eastAsia"/>
        </w:rPr>
        <w:t>的并发性</w:t>
      </w:r>
    </w:p>
    <w:p w14:paraId="72F6F16B" w14:textId="0698945B" w:rsidR="00040D7E" w:rsidRDefault="006E56B9" w:rsidP="00040D7E">
      <w:pPr>
        <w:jc w:val="center"/>
      </w:pPr>
      <w:r>
        <w:rPr>
          <w:noProof/>
        </w:rPr>
        <w:drawing>
          <wp:inline distT="0" distB="0" distL="0" distR="0" wp14:anchorId="56E85961" wp14:editId="49889316">
            <wp:extent cx="4769116" cy="1162472"/>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90744" cy="1167744"/>
                    </a:xfrm>
                    <a:prstGeom prst="rect">
                      <a:avLst/>
                    </a:prstGeom>
                  </pic:spPr>
                </pic:pic>
              </a:graphicData>
            </a:graphic>
          </wp:inline>
        </w:drawing>
      </w:r>
    </w:p>
    <w:p w14:paraId="26800B8D" w14:textId="701643DD" w:rsidR="00040D7E" w:rsidRDefault="00040D7E" w:rsidP="00040D7E">
      <w:pPr>
        <w:jc w:val="center"/>
      </w:pPr>
      <w:r>
        <w:rPr>
          <w:rFonts w:hint="eastAsia"/>
        </w:rPr>
        <w:t>图</w:t>
      </w:r>
      <w:r>
        <w:rPr>
          <w:rFonts w:hint="eastAsia"/>
        </w:rPr>
        <w:t>2</w:t>
      </w:r>
      <w:r>
        <w:t xml:space="preserve">2 </w:t>
      </w:r>
      <w:r>
        <w:rPr>
          <w:rFonts w:hint="eastAsia"/>
        </w:rPr>
        <w:t>不同业务流的并发特征</w:t>
      </w:r>
    </w:p>
    <w:p w14:paraId="66888670" w14:textId="6BE1BE21" w:rsidR="006E56B9" w:rsidRDefault="00040D7E" w:rsidP="00040D7E">
      <w:r>
        <w:rPr>
          <w:rFonts w:hint="eastAsia"/>
        </w:rPr>
        <w:t xml:space="preserve"> </w:t>
      </w:r>
      <w:r>
        <w:t xml:space="preserve">   </w:t>
      </w:r>
      <w:r w:rsidR="006E56B9">
        <w:rPr>
          <w:rFonts w:hint="eastAsia"/>
        </w:rPr>
        <w:t>这里的并发性是指在</w:t>
      </w:r>
      <w:r w:rsidR="006E56B9">
        <w:rPr>
          <w:rFonts w:hint="eastAsia"/>
        </w:rPr>
        <w:t>5</w:t>
      </w:r>
      <w:r w:rsidR="006E56B9">
        <w:rPr>
          <w:rFonts w:hint="eastAsia"/>
        </w:rPr>
        <w:t>毫秒的间隔内同时传输的</w:t>
      </w:r>
      <w:r w:rsidR="006E56B9">
        <w:rPr>
          <w:rFonts w:hint="eastAsia"/>
        </w:rPr>
        <w:t>f</w:t>
      </w:r>
      <w:r w:rsidR="006E56B9">
        <w:t>low</w:t>
      </w:r>
      <w:r w:rsidR="006E56B9">
        <w:rPr>
          <w:rFonts w:hint="eastAsia"/>
        </w:rPr>
        <w:t>。因为之前已经验证</w:t>
      </w:r>
      <w:r w:rsidR="006E56B9">
        <w:rPr>
          <w:rFonts w:hint="eastAsia"/>
        </w:rPr>
        <w:t>r</w:t>
      </w:r>
      <w:r w:rsidR="006E56B9">
        <w:t>ack</w:t>
      </w:r>
      <w:r w:rsidR="006E56B9">
        <w:rPr>
          <w:rFonts w:hint="eastAsia"/>
        </w:rPr>
        <w:t>内传输的流量很少，因此可以分别检测三类服务的单台主机在每</w:t>
      </w:r>
      <w:r w:rsidR="006E56B9">
        <w:rPr>
          <w:rFonts w:hint="eastAsia"/>
        </w:rPr>
        <w:t>5</w:t>
      </w:r>
      <w:r w:rsidR="006E56B9">
        <w:rPr>
          <w:rFonts w:hint="eastAsia"/>
        </w:rPr>
        <w:t>毫秒的时间间隔内与其传输数据的不同位置的</w:t>
      </w:r>
      <w:r w:rsidR="006E56B9">
        <w:rPr>
          <w:rFonts w:hint="eastAsia"/>
        </w:rPr>
        <w:t>r</w:t>
      </w:r>
      <w:r w:rsidR="006E56B9">
        <w:t>ack</w:t>
      </w:r>
      <w:r w:rsidR="006E56B9">
        <w:rPr>
          <w:rFonts w:hint="eastAsia"/>
        </w:rPr>
        <w:t>的数量，绘制图</w:t>
      </w:r>
      <w:r>
        <w:rPr>
          <w:rFonts w:hint="eastAsia"/>
        </w:rPr>
        <w:t>2</w:t>
      </w:r>
      <w:r>
        <w:t>2</w:t>
      </w:r>
      <w:r w:rsidR="006E56B9">
        <w:rPr>
          <w:rFonts w:hint="eastAsia"/>
        </w:rPr>
        <w:t>所示的</w:t>
      </w:r>
      <w:r w:rsidR="006E56B9">
        <w:rPr>
          <w:rFonts w:hint="eastAsia"/>
        </w:rPr>
        <w:t>rack</w:t>
      </w:r>
      <w:r w:rsidR="006E56B9">
        <w:rPr>
          <w:rFonts w:hint="eastAsia"/>
        </w:rPr>
        <w:t>数量统计图。</w:t>
      </w:r>
    </w:p>
    <w:p w14:paraId="2346633D" w14:textId="11F8021C" w:rsidR="006E56B9" w:rsidRDefault="00040D7E" w:rsidP="006E56B9">
      <w:r>
        <w:t xml:space="preserve">    </w:t>
      </w:r>
      <w:r w:rsidR="006E56B9">
        <w:rPr>
          <w:rFonts w:hint="eastAsia"/>
        </w:rPr>
        <w:t>由图</w:t>
      </w:r>
      <w:r>
        <w:rPr>
          <w:rFonts w:hint="eastAsia"/>
        </w:rPr>
        <w:t>2</w:t>
      </w:r>
      <w:r>
        <w:t>2</w:t>
      </w:r>
      <w:r w:rsidR="006E56B9">
        <w:rPr>
          <w:rFonts w:hint="eastAsia"/>
        </w:rPr>
        <w:t>中数据可知，与</w:t>
      </w:r>
      <w:r w:rsidR="006E56B9">
        <w:t>cache follower</w:t>
      </w:r>
      <w:r w:rsidR="006E56B9">
        <w:rPr>
          <w:rFonts w:hint="eastAsia"/>
        </w:rPr>
        <w:t>主机在</w:t>
      </w:r>
      <w:r w:rsidR="006E56B9">
        <w:rPr>
          <w:rFonts w:hint="eastAsia"/>
        </w:rPr>
        <w:t>5</w:t>
      </w:r>
      <w:r w:rsidR="006E56B9">
        <w:rPr>
          <w:rFonts w:hint="eastAsia"/>
        </w:rPr>
        <w:t>毫秒时间间隔内同时传输数据的</w:t>
      </w:r>
      <w:r w:rsidR="006E56B9">
        <w:rPr>
          <w:rFonts w:hint="eastAsia"/>
        </w:rPr>
        <w:t>r</w:t>
      </w:r>
      <w:r w:rsidR="006E56B9">
        <w:t>ack</w:t>
      </w:r>
      <w:r w:rsidR="006E56B9">
        <w:rPr>
          <w:rFonts w:hint="eastAsia"/>
        </w:rPr>
        <w:t>数量在</w:t>
      </w:r>
      <w:r w:rsidR="006E56B9">
        <w:rPr>
          <w:rFonts w:hint="eastAsia"/>
        </w:rPr>
        <w:t>225-300</w:t>
      </w:r>
      <w:r w:rsidR="006E56B9">
        <w:rPr>
          <w:rFonts w:hint="eastAsia"/>
        </w:rPr>
        <w:t>之间，而与</w:t>
      </w:r>
      <w:r w:rsidR="006E56B9">
        <w:rPr>
          <w:rFonts w:hint="eastAsia"/>
        </w:rPr>
        <w:t>c</w:t>
      </w:r>
      <w:r w:rsidR="006E56B9">
        <w:t>ache leader</w:t>
      </w:r>
      <w:r w:rsidR="006E56B9">
        <w:rPr>
          <w:rFonts w:hint="eastAsia"/>
        </w:rPr>
        <w:t>主机同时通信的</w:t>
      </w:r>
      <w:r w:rsidR="006E56B9">
        <w:rPr>
          <w:rFonts w:hint="eastAsia"/>
        </w:rPr>
        <w:t>r</w:t>
      </w:r>
      <w:r w:rsidR="006E56B9">
        <w:t>ack</w:t>
      </w:r>
      <w:r w:rsidR="006E56B9">
        <w:rPr>
          <w:rFonts w:hint="eastAsia"/>
        </w:rPr>
        <w:t>数量在</w:t>
      </w:r>
      <w:r w:rsidR="006E56B9">
        <w:rPr>
          <w:rFonts w:hint="eastAsia"/>
        </w:rPr>
        <w:t>175-350</w:t>
      </w:r>
      <w:r w:rsidR="006E56B9">
        <w:rPr>
          <w:rFonts w:hint="eastAsia"/>
        </w:rPr>
        <w:t>之间，而他们的</w:t>
      </w:r>
      <w:r w:rsidR="006E56B9">
        <w:t>rack</w:t>
      </w:r>
      <w:r w:rsidR="006E56B9">
        <w:rPr>
          <w:rFonts w:hint="eastAsia"/>
        </w:rPr>
        <w:t>数量中位数都在</w:t>
      </w:r>
      <w:r w:rsidR="006E56B9">
        <w:rPr>
          <w:rFonts w:hint="eastAsia"/>
        </w:rPr>
        <w:t>250</w:t>
      </w:r>
      <w:r w:rsidR="006E56B9">
        <w:rPr>
          <w:rFonts w:hint="eastAsia"/>
        </w:rPr>
        <w:t>左右，但是他们</w:t>
      </w:r>
      <w:r w:rsidR="006E56B9">
        <w:t>rack</w:t>
      </w:r>
      <w:r w:rsidR="006E56B9">
        <w:rPr>
          <w:rFonts w:hint="eastAsia"/>
        </w:rPr>
        <w:t>分布的位置却有较大差别，前文测量结果也已验证过这一点。</w:t>
      </w:r>
      <w:r w:rsidR="006E56B9">
        <w:rPr>
          <w:rFonts w:hint="eastAsia"/>
        </w:rPr>
        <w:t>Web</w:t>
      </w:r>
      <w:r w:rsidR="006E56B9">
        <w:rPr>
          <w:rFonts w:hint="eastAsia"/>
        </w:rPr>
        <w:t>服务器同时通信的</w:t>
      </w:r>
      <w:r w:rsidR="006E56B9">
        <w:rPr>
          <w:rFonts w:hint="eastAsia"/>
        </w:rPr>
        <w:t>r</w:t>
      </w:r>
      <w:r w:rsidR="006E56B9">
        <w:t>ack</w:t>
      </w:r>
      <w:r w:rsidR="006E56B9">
        <w:rPr>
          <w:rFonts w:hint="eastAsia"/>
        </w:rPr>
        <w:t>数量在</w:t>
      </w:r>
      <w:r w:rsidR="006E56B9">
        <w:rPr>
          <w:rFonts w:hint="eastAsia"/>
        </w:rPr>
        <w:t>10-125</w:t>
      </w:r>
      <w:r w:rsidR="006E56B9">
        <w:rPr>
          <w:rFonts w:hint="eastAsia"/>
        </w:rPr>
        <w:t>之间，中位数为</w:t>
      </w:r>
      <w:r w:rsidR="006E56B9">
        <w:rPr>
          <w:rFonts w:hint="eastAsia"/>
        </w:rPr>
        <w:t>50</w:t>
      </w:r>
      <w:r w:rsidR="006E56B9">
        <w:rPr>
          <w:rFonts w:hint="eastAsia"/>
        </w:rPr>
        <w:t>。</w:t>
      </w:r>
    </w:p>
    <w:p w14:paraId="5E59EE54" w14:textId="4CCDF8AD" w:rsidR="006E56B9" w:rsidRDefault="006E56B9" w:rsidP="006E56B9">
      <w:r>
        <w:rPr>
          <w:rFonts w:hint="eastAsia"/>
        </w:rPr>
        <w:t xml:space="preserve"> </w:t>
      </w:r>
      <w:r w:rsidR="00040D7E">
        <w:t xml:space="preserve">   </w:t>
      </w:r>
      <w:r>
        <w:rPr>
          <w:rFonts w:hint="eastAsia"/>
        </w:rPr>
        <w:t>由于有一些交换机为大流有专门的设计，所以现单独考虑占大部分传输流量的</w:t>
      </w:r>
      <w:r>
        <w:rPr>
          <w:rFonts w:hint="eastAsia"/>
        </w:rPr>
        <w:t>h</w:t>
      </w:r>
      <w:r>
        <w:t>eavy hitter rack</w:t>
      </w:r>
      <w:r>
        <w:rPr>
          <w:rFonts w:hint="eastAsia"/>
        </w:rPr>
        <w:t>的数量，测量结果如图</w:t>
      </w:r>
      <w:r w:rsidR="00040D7E">
        <w:rPr>
          <w:rFonts w:hint="eastAsia"/>
        </w:rPr>
        <w:t>2</w:t>
      </w:r>
      <w:r w:rsidR="00040D7E">
        <w:t>3</w:t>
      </w:r>
      <w:r>
        <w:rPr>
          <w:rFonts w:hint="eastAsia"/>
        </w:rPr>
        <w:t>所示。</w:t>
      </w:r>
    </w:p>
    <w:p w14:paraId="5A1D7A50" w14:textId="05DC7BD6" w:rsidR="00040D7E" w:rsidRDefault="00040D7E" w:rsidP="00040D7E">
      <w:pPr>
        <w:jc w:val="center"/>
      </w:pPr>
      <w:r>
        <w:rPr>
          <w:noProof/>
        </w:rPr>
        <w:lastRenderedPageBreak/>
        <w:drawing>
          <wp:inline distT="0" distB="0" distL="0" distR="0" wp14:anchorId="78CABD21" wp14:editId="14C69CFE">
            <wp:extent cx="4648200" cy="1115695"/>
            <wp:effectExtent l="0" t="0" r="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48200" cy="1115695"/>
                    </a:xfrm>
                    <a:prstGeom prst="rect">
                      <a:avLst/>
                    </a:prstGeom>
                  </pic:spPr>
                </pic:pic>
              </a:graphicData>
            </a:graphic>
          </wp:inline>
        </w:drawing>
      </w:r>
    </w:p>
    <w:p w14:paraId="2FB6BA7E" w14:textId="5AA9C26C" w:rsidR="00040D7E" w:rsidRDefault="00040D7E" w:rsidP="006E56B9">
      <w:r>
        <w:rPr>
          <w:rFonts w:hint="eastAsia"/>
        </w:rPr>
        <w:t xml:space="preserve"> </w:t>
      </w:r>
      <w:r>
        <w:t xml:space="preserve">                        </w:t>
      </w:r>
      <w:r>
        <w:rPr>
          <w:rFonts w:hint="eastAsia"/>
        </w:rPr>
        <w:t>图</w:t>
      </w:r>
      <w:r>
        <w:rPr>
          <w:rFonts w:hint="eastAsia"/>
        </w:rPr>
        <w:t>2</w:t>
      </w:r>
      <w:r>
        <w:t xml:space="preserve">3 </w:t>
      </w:r>
      <w:r>
        <w:rPr>
          <w:rFonts w:hint="eastAsia"/>
        </w:rPr>
        <w:t>Heavy</w:t>
      </w:r>
      <w:r>
        <w:t xml:space="preserve"> </w:t>
      </w:r>
      <w:r>
        <w:rPr>
          <w:rFonts w:hint="eastAsia"/>
        </w:rPr>
        <w:t>hitter</w:t>
      </w:r>
      <w:r>
        <w:t xml:space="preserve"> </w:t>
      </w:r>
      <w:r>
        <w:rPr>
          <w:rFonts w:hint="eastAsia"/>
        </w:rPr>
        <w:t>rack</w:t>
      </w:r>
      <w:r>
        <w:rPr>
          <w:rFonts w:hint="eastAsia"/>
        </w:rPr>
        <w:t>的数目分布情况</w:t>
      </w:r>
    </w:p>
    <w:p w14:paraId="3B18FE2F" w14:textId="37EA39C3" w:rsidR="006E56B9" w:rsidRPr="00386C61" w:rsidRDefault="006E56B9" w:rsidP="006E56B9">
      <w:r>
        <w:t xml:space="preserve">   </w:t>
      </w:r>
      <w:r>
        <w:rPr>
          <w:rFonts w:hint="eastAsia"/>
        </w:rPr>
        <w:t>对于</w:t>
      </w:r>
      <w:r>
        <w:rPr>
          <w:rFonts w:hint="eastAsia"/>
        </w:rPr>
        <w:t>w</w:t>
      </w:r>
      <w:r>
        <w:t>e</w:t>
      </w:r>
      <w:r>
        <w:rPr>
          <w:rFonts w:hint="eastAsia"/>
        </w:rPr>
        <w:t>b</w:t>
      </w:r>
      <w:r>
        <w:rPr>
          <w:rFonts w:hint="eastAsia"/>
        </w:rPr>
        <w:t>服务，</w:t>
      </w:r>
      <w:r>
        <w:rPr>
          <w:rFonts w:hint="eastAsia"/>
        </w:rPr>
        <w:t>h</w:t>
      </w:r>
      <w:r>
        <w:t>eavy hitter rack</w:t>
      </w:r>
      <w:r>
        <w:rPr>
          <w:rFonts w:hint="eastAsia"/>
        </w:rPr>
        <w:t>的数量在</w:t>
      </w:r>
      <w:r>
        <w:rPr>
          <w:rFonts w:hint="eastAsia"/>
        </w:rPr>
        <w:t>6-8</w:t>
      </w:r>
      <w:r>
        <w:rPr>
          <w:rFonts w:hint="eastAsia"/>
        </w:rPr>
        <w:t>之间，而</w:t>
      </w:r>
      <w:r>
        <w:rPr>
          <w:rFonts w:hint="eastAsia"/>
        </w:rPr>
        <w:t>c</w:t>
      </w:r>
      <w:r>
        <w:t>ache leader</w:t>
      </w:r>
      <w:r>
        <w:rPr>
          <w:rFonts w:hint="eastAsia"/>
        </w:rPr>
        <w:t>的</w:t>
      </w:r>
      <w:r>
        <w:rPr>
          <w:rFonts w:hint="eastAsia"/>
        </w:rPr>
        <w:t>h</w:t>
      </w:r>
      <w:r>
        <w:t>eavy hitter rack</w:t>
      </w:r>
      <w:r>
        <w:rPr>
          <w:rFonts w:hint="eastAsia"/>
        </w:rPr>
        <w:t>数量最大值在</w:t>
      </w:r>
      <w:r>
        <w:rPr>
          <w:rFonts w:hint="eastAsia"/>
        </w:rPr>
        <w:t>20-30</w:t>
      </w:r>
      <w:r>
        <w:rPr>
          <w:rFonts w:hint="eastAsia"/>
        </w:rPr>
        <w:t>之间，</w:t>
      </w:r>
      <w:r>
        <w:rPr>
          <w:rFonts w:hint="eastAsia"/>
        </w:rPr>
        <w:t>ca</w:t>
      </w:r>
      <w:r>
        <w:t>che follower</w:t>
      </w:r>
      <w:r>
        <w:rPr>
          <w:rFonts w:hint="eastAsia"/>
        </w:rPr>
        <w:t>的</w:t>
      </w:r>
      <w:r>
        <w:rPr>
          <w:rFonts w:hint="eastAsia"/>
        </w:rPr>
        <w:t>h</w:t>
      </w:r>
      <w:r>
        <w:t>eavy hitter rack</w:t>
      </w:r>
      <w:r>
        <w:rPr>
          <w:rFonts w:hint="eastAsia"/>
        </w:rPr>
        <w:t>数量中位数在</w:t>
      </w:r>
      <w:r>
        <w:rPr>
          <w:rFonts w:hint="eastAsia"/>
        </w:rPr>
        <w:t>29</w:t>
      </w:r>
      <w:r>
        <w:rPr>
          <w:rFonts w:hint="eastAsia"/>
        </w:rPr>
        <w:t>左右，最大值可以接近</w:t>
      </w:r>
      <w:r>
        <w:rPr>
          <w:rFonts w:hint="eastAsia"/>
        </w:rPr>
        <w:t>50</w:t>
      </w:r>
      <w:r>
        <w:rPr>
          <w:rFonts w:hint="eastAsia"/>
        </w:rPr>
        <w:t>上下。再看</w:t>
      </w:r>
      <w:r>
        <w:rPr>
          <w:rFonts w:hint="eastAsia"/>
        </w:rPr>
        <w:t>h</w:t>
      </w:r>
      <w:r>
        <w:t>eavy hitter rack</w:t>
      </w:r>
      <w:r>
        <w:rPr>
          <w:rFonts w:hint="eastAsia"/>
        </w:rPr>
        <w:t>的分布，</w:t>
      </w:r>
      <w:r>
        <w:rPr>
          <w:rFonts w:hint="eastAsia"/>
        </w:rPr>
        <w:t>c</w:t>
      </w:r>
      <w:r>
        <w:t>ache follower</w:t>
      </w:r>
      <w:r>
        <w:rPr>
          <w:rFonts w:hint="eastAsia"/>
        </w:rPr>
        <w:t>和</w:t>
      </w:r>
      <w:r>
        <w:rPr>
          <w:rFonts w:hint="eastAsia"/>
        </w:rPr>
        <w:t>w</w:t>
      </w:r>
      <w:r>
        <w:t>eb</w:t>
      </w:r>
      <w:r>
        <w:rPr>
          <w:rFonts w:hint="eastAsia"/>
        </w:rPr>
        <w:t>服务器在与其同一个</w:t>
      </w:r>
      <w:r>
        <w:rPr>
          <w:rFonts w:hint="eastAsia"/>
        </w:rPr>
        <w:t>c</w:t>
      </w:r>
      <w:r>
        <w:t>luster</w:t>
      </w:r>
      <w:r>
        <w:rPr>
          <w:rFonts w:hint="eastAsia"/>
        </w:rPr>
        <w:t>内的</w:t>
      </w:r>
      <w:r>
        <w:t>heavy hitter rack</w:t>
      </w:r>
      <w:r>
        <w:rPr>
          <w:rFonts w:hint="eastAsia"/>
        </w:rPr>
        <w:t>占大多数，而</w:t>
      </w:r>
      <w:r>
        <w:rPr>
          <w:rFonts w:hint="eastAsia"/>
        </w:rPr>
        <w:t>c</w:t>
      </w:r>
      <w:r>
        <w:t xml:space="preserve">ache </w:t>
      </w:r>
      <w:r>
        <w:rPr>
          <w:rFonts w:hint="eastAsia"/>
        </w:rPr>
        <w:t>lea</w:t>
      </w:r>
      <w:r>
        <w:t>der</w:t>
      </w:r>
      <w:r>
        <w:rPr>
          <w:rFonts w:hint="eastAsia"/>
        </w:rPr>
        <w:t>与之相反，</w:t>
      </w:r>
      <w:r>
        <w:rPr>
          <w:rFonts w:hint="eastAsia"/>
        </w:rPr>
        <w:t>c</w:t>
      </w:r>
      <w:r>
        <w:t>ache leader</w:t>
      </w:r>
      <w:r>
        <w:rPr>
          <w:rFonts w:hint="eastAsia"/>
        </w:rPr>
        <w:t>服务器的同一数据中心网络内的</w:t>
      </w:r>
      <w:r>
        <w:rPr>
          <w:rFonts w:hint="eastAsia"/>
        </w:rPr>
        <w:t>h</w:t>
      </w:r>
      <w:r>
        <w:t>eavy hitter rack</w:t>
      </w:r>
      <w:r>
        <w:rPr>
          <w:rFonts w:hint="eastAsia"/>
        </w:rPr>
        <w:t>占大多数。</w:t>
      </w:r>
    </w:p>
    <w:p w14:paraId="48DC199B" w14:textId="77777777" w:rsidR="006E56B9" w:rsidRPr="006E56B9" w:rsidRDefault="006E56B9" w:rsidP="006E56B9"/>
    <w:p w14:paraId="3ECF228E" w14:textId="77777777" w:rsidR="00383717" w:rsidRPr="008A4E5D" w:rsidRDefault="00383717" w:rsidP="00272947">
      <w:pPr>
        <w:pStyle w:val="2"/>
        <w:numPr>
          <w:ilvl w:val="0"/>
          <w:numId w:val="17"/>
        </w:numPr>
      </w:pPr>
      <w:r w:rsidRPr="008A4E5D">
        <w:rPr>
          <w:rFonts w:hint="eastAsia"/>
        </w:rPr>
        <w:t>手机云存储业务</w:t>
      </w:r>
    </w:p>
    <w:p w14:paraId="2B6D73DC" w14:textId="77777777" w:rsidR="002B4EDE" w:rsidRDefault="00B50763" w:rsidP="002B4EDE">
      <w:pPr>
        <w:ind w:firstLine="420"/>
      </w:pPr>
      <w:r>
        <w:rPr>
          <w:rFonts w:hint="eastAsia"/>
        </w:rPr>
        <w:t>手机云存储不同于传统的</w:t>
      </w:r>
      <w:r w:rsidR="002B4EDE">
        <w:rPr>
          <w:rFonts w:hint="eastAsia"/>
        </w:rPr>
        <w:t>桌面</w:t>
      </w:r>
      <w:r>
        <w:rPr>
          <w:rFonts w:hint="eastAsia"/>
        </w:rPr>
        <w:t>云存储业务，</w:t>
      </w:r>
      <w:r w:rsidR="002B4EDE">
        <w:rPr>
          <w:rFonts w:hint="eastAsia"/>
        </w:rPr>
        <w:t>它有许多新的特点：</w:t>
      </w:r>
    </w:p>
    <w:p w14:paraId="21028355" w14:textId="77777777" w:rsidR="002B4EDE" w:rsidRDefault="002B4EDE" w:rsidP="002B4EDE">
      <w:pPr>
        <w:pStyle w:val="a3"/>
        <w:numPr>
          <w:ilvl w:val="0"/>
          <w:numId w:val="9"/>
        </w:numPr>
        <w:ind w:firstLineChars="0"/>
      </w:pPr>
      <w:r>
        <w:rPr>
          <w:rFonts w:hint="eastAsia"/>
        </w:rPr>
        <w:t>手机云存储的传输流量特征遵循</w:t>
      </w:r>
      <w:r w:rsidR="00B955CA">
        <w:rPr>
          <w:rFonts w:hint="eastAsia"/>
        </w:rPr>
        <w:t>包含</w:t>
      </w:r>
      <w:r>
        <w:rPr>
          <w:rFonts w:hint="eastAsia"/>
        </w:rPr>
        <w:t>两个</w:t>
      </w:r>
      <w:r w:rsidR="00B955CA">
        <w:rPr>
          <w:rFonts w:hint="eastAsia"/>
        </w:rPr>
        <w:t>c</w:t>
      </w:r>
      <w:r w:rsidR="00B955CA">
        <w:t>omponent</w:t>
      </w:r>
      <w:r>
        <w:rPr>
          <w:rFonts w:hint="eastAsia"/>
        </w:rPr>
        <w:t>的混合高斯模型；</w:t>
      </w:r>
    </w:p>
    <w:p w14:paraId="7875277F" w14:textId="77777777" w:rsidR="002B4EDE" w:rsidRDefault="002B4EDE" w:rsidP="002B4EDE">
      <w:pPr>
        <w:pStyle w:val="a3"/>
        <w:numPr>
          <w:ilvl w:val="0"/>
          <w:numId w:val="9"/>
        </w:numPr>
        <w:ind w:firstLineChars="0"/>
      </w:pPr>
      <w:r>
        <w:rPr>
          <w:rFonts w:hint="eastAsia"/>
        </w:rPr>
        <w:t>上传至云端的</w:t>
      </w:r>
      <w:r w:rsidR="00DD50E3">
        <w:rPr>
          <w:rFonts w:hint="eastAsia"/>
        </w:rPr>
        <w:t>文件数目</w:t>
      </w:r>
      <w:r>
        <w:rPr>
          <w:rFonts w:hint="eastAsia"/>
        </w:rPr>
        <w:t>要远高于下载的</w:t>
      </w:r>
      <w:r w:rsidR="00DD50E3">
        <w:rPr>
          <w:rFonts w:hint="eastAsia"/>
        </w:rPr>
        <w:t>文件数</w:t>
      </w:r>
      <w:r>
        <w:rPr>
          <w:rFonts w:hint="eastAsia"/>
        </w:rPr>
        <w:t>；</w:t>
      </w:r>
    </w:p>
    <w:p w14:paraId="41792840" w14:textId="77777777" w:rsidR="00A90C0B" w:rsidRDefault="002B4EDE" w:rsidP="00A90C0B">
      <w:pPr>
        <w:ind w:firstLineChars="200" w:firstLine="420"/>
      </w:pPr>
      <w:r>
        <w:rPr>
          <w:rFonts w:hint="eastAsia"/>
        </w:rPr>
        <w:t>本实验的数据采集</w:t>
      </w:r>
      <w:r w:rsidR="005B2FAF">
        <w:rPr>
          <w:rFonts w:hint="eastAsia"/>
        </w:rPr>
        <w:t>自</w:t>
      </w:r>
      <w:r>
        <w:rPr>
          <w:rFonts w:hint="eastAsia"/>
        </w:rPr>
        <w:t>日活跃用户超过百万的一款</w:t>
      </w:r>
      <w:r w:rsidR="00927FAA">
        <w:rPr>
          <w:rFonts w:hint="eastAsia"/>
        </w:rPr>
        <w:t>中国的云存储</w:t>
      </w:r>
      <w:r w:rsidR="005B2FAF">
        <w:rPr>
          <w:rFonts w:hint="eastAsia"/>
        </w:rPr>
        <w:t>服务</w:t>
      </w:r>
      <w:r w:rsidR="00927FAA">
        <w:rPr>
          <w:rFonts w:hint="eastAsia"/>
        </w:rPr>
        <w:t>商，用户可以通过其电脑或手机进行上传、下载、删除和分</w:t>
      </w:r>
      <w:r w:rsidR="00040876">
        <w:rPr>
          <w:rFonts w:hint="eastAsia"/>
        </w:rPr>
        <w:t>享操作，并且支持多文件的批量操作，上传文件时本地文件也不会丢失。</w:t>
      </w:r>
      <w:r w:rsidR="00927FAA">
        <w:rPr>
          <w:rFonts w:hint="eastAsia"/>
        </w:rPr>
        <w:t>其中数据传输使用的是</w:t>
      </w:r>
      <w:r w:rsidR="00927FAA">
        <w:rPr>
          <w:rFonts w:hint="eastAsia"/>
        </w:rPr>
        <w:t>H</w:t>
      </w:r>
      <w:r w:rsidR="00927FAA">
        <w:t>TTP</w:t>
      </w:r>
      <w:r w:rsidR="00927FAA">
        <w:rPr>
          <w:rFonts w:hint="eastAsia"/>
        </w:rPr>
        <w:t>服务，</w:t>
      </w:r>
      <w:r w:rsidR="00EE02B5">
        <w:rPr>
          <w:rFonts w:hint="eastAsia"/>
        </w:rPr>
        <w:t>每个</w:t>
      </w:r>
      <w:r w:rsidR="00EE02B5">
        <w:rPr>
          <w:rFonts w:hint="eastAsia"/>
        </w:rPr>
        <w:t>H</w:t>
      </w:r>
      <w:r w:rsidR="00EE02B5">
        <w:t>TTP</w:t>
      </w:r>
      <w:r w:rsidR="00EE02B5">
        <w:rPr>
          <w:rFonts w:hint="eastAsia"/>
        </w:rPr>
        <w:t>的报文都是固定大小</w:t>
      </w:r>
      <w:r w:rsidR="00EE02B5">
        <w:rPr>
          <w:rFonts w:hint="eastAsia"/>
        </w:rPr>
        <w:t>512</w:t>
      </w:r>
      <w:r w:rsidR="00EE02B5">
        <w:t>KB</w:t>
      </w:r>
      <w:r w:rsidR="00EE02B5">
        <w:t>（</w:t>
      </w:r>
      <w:r w:rsidR="00EE02B5">
        <w:rPr>
          <w:rFonts w:hint="eastAsia"/>
        </w:rPr>
        <w:t>除了每次</w:t>
      </w:r>
      <w:r w:rsidR="00EE02B5">
        <w:rPr>
          <w:rFonts w:hint="eastAsia"/>
        </w:rPr>
        <w:t>H</w:t>
      </w:r>
      <w:r w:rsidR="00EE02B5">
        <w:t>TTP</w:t>
      </w:r>
      <w:r w:rsidR="00EE02B5">
        <w:rPr>
          <w:rFonts w:hint="eastAsia"/>
        </w:rPr>
        <w:t>传输的最后一个报文</w:t>
      </w:r>
      <w:r w:rsidR="00EE02B5">
        <w:t>），</w:t>
      </w:r>
      <w:r w:rsidR="00EE02B5">
        <w:rPr>
          <w:rFonts w:hint="eastAsia"/>
        </w:rPr>
        <w:t>如果超出了固定大小限制的文件则需要被拆分成多个符合大小要求的报文进行传输。</w:t>
      </w:r>
      <w:r w:rsidR="0079304E">
        <w:rPr>
          <w:rFonts w:hint="eastAsia"/>
        </w:rPr>
        <w:t>对于一个文件，</w:t>
      </w:r>
      <w:r w:rsidR="0079304E">
        <w:rPr>
          <w:rFonts w:hint="eastAsia"/>
        </w:rPr>
        <w:t>H</w:t>
      </w:r>
      <w:r w:rsidR="0079304E">
        <w:t>TTP</w:t>
      </w:r>
      <w:r w:rsidR="0079304E">
        <w:rPr>
          <w:rFonts w:hint="eastAsia"/>
        </w:rPr>
        <w:t>请求可以使用多个</w:t>
      </w:r>
      <w:r w:rsidR="0079304E">
        <w:rPr>
          <w:rFonts w:hint="eastAsia"/>
        </w:rPr>
        <w:t>T</w:t>
      </w:r>
      <w:r w:rsidR="0079304E">
        <w:t>CP</w:t>
      </w:r>
      <w:r w:rsidR="0079304E">
        <w:rPr>
          <w:rFonts w:hint="eastAsia"/>
        </w:rPr>
        <w:t>连接进行传送，同时，一个</w:t>
      </w:r>
      <w:r w:rsidR="0079304E">
        <w:rPr>
          <w:rFonts w:hint="eastAsia"/>
        </w:rPr>
        <w:t>T</w:t>
      </w:r>
      <w:r w:rsidR="0079304E">
        <w:t>CP</w:t>
      </w:r>
      <w:r w:rsidR="0079304E">
        <w:rPr>
          <w:rFonts w:hint="eastAsia"/>
        </w:rPr>
        <w:t>连接也可以传送多个文件的</w:t>
      </w:r>
      <w:r w:rsidR="0079304E">
        <w:rPr>
          <w:rFonts w:hint="eastAsia"/>
        </w:rPr>
        <w:t>H</w:t>
      </w:r>
      <w:r w:rsidR="0079304E">
        <w:t>TTP</w:t>
      </w:r>
      <w:r w:rsidR="0079304E">
        <w:rPr>
          <w:rFonts w:hint="eastAsia"/>
        </w:rPr>
        <w:t>请求，这时需要</w:t>
      </w:r>
      <w:r w:rsidR="00271521">
        <w:rPr>
          <w:rFonts w:hint="eastAsia"/>
        </w:rPr>
        <w:t>按一定的序列逐个发送，</w:t>
      </w:r>
      <w:r w:rsidR="00E51158">
        <w:rPr>
          <w:rFonts w:hint="eastAsia"/>
        </w:rPr>
        <w:t>并且</w:t>
      </w:r>
      <w:r w:rsidR="00271521">
        <w:rPr>
          <w:rFonts w:hint="eastAsia"/>
        </w:rPr>
        <w:t>只有在收到上一个报文的应答后</w:t>
      </w:r>
      <w:r w:rsidR="00E51158">
        <w:rPr>
          <w:rFonts w:hint="eastAsia"/>
        </w:rPr>
        <w:t>下一个报文</w:t>
      </w:r>
      <w:r w:rsidR="00271521">
        <w:rPr>
          <w:rFonts w:hint="eastAsia"/>
        </w:rPr>
        <w:t>才会发送。</w:t>
      </w:r>
    </w:p>
    <w:p w14:paraId="6009F57E" w14:textId="77777777" w:rsidR="002E19A9" w:rsidRDefault="00DD50E3" w:rsidP="002E19A9">
      <w:pPr>
        <w:ind w:firstLineChars="200" w:firstLine="420"/>
      </w:pPr>
      <w:r>
        <w:rPr>
          <w:rFonts w:hint="eastAsia"/>
        </w:rPr>
        <w:t>无论是上传和下载，用户设备首先会</w:t>
      </w:r>
      <w:r w:rsidR="002E19A9">
        <w:rPr>
          <w:rFonts w:hint="eastAsia"/>
        </w:rPr>
        <w:t>与</w:t>
      </w:r>
      <w:r w:rsidR="002E19A9">
        <w:rPr>
          <w:rFonts w:hint="eastAsia"/>
        </w:rPr>
        <w:t>m</w:t>
      </w:r>
      <w:r w:rsidR="002E19A9">
        <w:t>eta</w:t>
      </w:r>
      <w:r w:rsidR="002E19A9">
        <w:rPr>
          <w:rFonts w:hint="eastAsia"/>
        </w:rPr>
        <w:t>data</w:t>
      </w:r>
      <w:r w:rsidR="002E19A9">
        <w:t xml:space="preserve"> server</w:t>
      </w:r>
      <w:r w:rsidR="002E19A9">
        <w:rPr>
          <w:rFonts w:hint="eastAsia"/>
        </w:rPr>
        <w:t>联系。上传时，用户先发送一个包含文件名和文件</w:t>
      </w:r>
      <w:r w:rsidR="002E19A9">
        <w:rPr>
          <w:rFonts w:hint="eastAsia"/>
        </w:rPr>
        <w:t>M</w:t>
      </w:r>
      <w:r w:rsidR="002E19A9">
        <w:t>D5</w:t>
      </w:r>
      <w:r w:rsidR="002E19A9">
        <w:rPr>
          <w:rFonts w:hint="eastAsia"/>
        </w:rPr>
        <w:t>值的</w:t>
      </w:r>
      <w:r w:rsidR="002E19A9">
        <w:rPr>
          <w:rFonts w:hint="eastAsia"/>
        </w:rPr>
        <w:t>m</w:t>
      </w:r>
      <w:r w:rsidR="002E19A9">
        <w:t>etadata</w:t>
      </w:r>
      <w:r w:rsidR="002E19A9">
        <w:rPr>
          <w:rFonts w:hint="eastAsia"/>
        </w:rPr>
        <w:t>至</w:t>
      </w:r>
      <w:r w:rsidR="002E19A9">
        <w:rPr>
          <w:rFonts w:hint="eastAsia"/>
        </w:rPr>
        <w:t>m</w:t>
      </w:r>
      <w:r w:rsidR="002E19A9">
        <w:t>etadata server</w:t>
      </w:r>
      <w:r w:rsidR="002E19A9">
        <w:t>，</w:t>
      </w:r>
      <w:r w:rsidR="002E19A9">
        <w:rPr>
          <w:rFonts w:hint="eastAsia"/>
        </w:rPr>
        <w:t>m</w:t>
      </w:r>
      <w:r w:rsidR="002E19A9">
        <w:t>etadata server</w:t>
      </w:r>
      <w:r w:rsidR="002E19A9">
        <w:rPr>
          <w:rFonts w:hint="eastAsia"/>
        </w:rPr>
        <w:t>先检查该文件是否已存在于云存储中，如果已存在，则直接将文件加入到该用户的云存储空间并通知用户设备无需上传，如果不存在，则发送给用户设备离其最近的</w:t>
      </w:r>
      <w:r w:rsidR="002E19A9">
        <w:rPr>
          <w:rFonts w:hint="eastAsia"/>
        </w:rPr>
        <w:t>f</w:t>
      </w:r>
      <w:r w:rsidR="002E19A9">
        <w:t>ront-end server</w:t>
      </w:r>
      <w:r w:rsidR="002E19A9">
        <w:rPr>
          <w:rFonts w:hint="eastAsia"/>
        </w:rPr>
        <w:t>的身份信息，</w:t>
      </w:r>
      <w:r w:rsidR="006D1A9E">
        <w:rPr>
          <w:rFonts w:hint="eastAsia"/>
        </w:rPr>
        <w:t>通知</w:t>
      </w:r>
      <w:r w:rsidR="002E19A9">
        <w:rPr>
          <w:rFonts w:hint="eastAsia"/>
        </w:rPr>
        <w:t>用户设备与之建立连接。用户设备收到</w:t>
      </w:r>
      <w:r w:rsidR="00672B4E">
        <w:rPr>
          <w:rFonts w:hint="eastAsia"/>
        </w:rPr>
        <w:t>f</w:t>
      </w:r>
      <w:r w:rsidR="00672B4E">
        <w:t>ront-end server</w:t>
      </w:r>
      <w:r w:rsidR="00672B4E">
        <w:rPr>
          <w:rFonts w:hint="eastAsia"/>
        </w:rPr>
        <w:t>的身份信息</w:t>
      </w:r>
      <w:r w:rsidR="002E19A9">
        <w:rPr>
          <w:rFonts w:hint="eastAsia"/>
        </w:rPr>
        <w:t>后便</w:t>
      </w:r>
      <w:r w:rsidR="00437005">
        <w:rPr>
          <w:rFonts w:hint="eastAsia"/>
        </w:rPr>
        <w:t>向其</w:t>
      </w:r>
      <w:r w:rsidR="002E19A9">
        <w:rPr>
          <w:rFonts w:hint="eastAsia"/>
        </w:rPr>
        <w:t>发送一个</w:t>
      </w:r>
      <w:r w:rsidR="002E19A9">
        <w:t>file storage operation request</w:t>
      </w:r>
      <w:r w:rsidR="00E3382D">
        <w:t>，</w:t>
      </w:r>
      <w:r w:rsidR="00E3382D">
        <w:rPr>
          <w:rFonts w:hint="eastAsia"/>
        </w:rPr>
        <w:t>里面包含了文件名、文件大小、文件</w:t>
      </w:r>
      <w:r w:rsidR="00E3382D">
        <w:rPr>
          <w:rFonts w:hint="eastAsia"/>
        </w:rPr>
        <w:t>M</w:t>
      </w:r>
      <w:r w:rsidR="00E3382D">
        <w:t>D5</w:t>
      </w:r>
      <w:r w:rsidR="00E3382D">
        <w:rPr>
          <w:rFonts w:hint="eastAsia"/>
        </w:rPr>
        <w:t>值、待传的</w:t>
      </w:r>
      <w:r w:rsidR="00E3382D">
        <w:rPr>
          <w:rFonts w:hint="eastAsia"/>
        </w:rPr>
        <w:t>c</w:t>
      </w:r>
      <w:r w:rsidR="00E3382D">
        <w:t>hunk</w:t>
      </w:r>
      <w:r w:rsidR="00E3382D">
        <w:rPr>
          <w:rFonts w:hint="eastAsia"/>
        </w:rPr>
        <w:t>数量、每一个单独的</w:t>
      </w:r>
      <w:r w:rsidR="00E3382D">
        <w:rPr>
          <w:rFonts w:hint="eastAsia"/>
        </w:rPr>
        <w:t>c</w:t>
      </w:r>
      <w:r w:rsidR="00E3382D">
        <w:t>hunk</w:t>
      </w:r>
      <w:r w:rsidR="00E3382D">
        <w:rPr>
          <w:rFonts w:hint="eastAsia"/>
        </w:rPr>
        <w:t>对应的</w:t>
      </w:r>
      <w:r w:rsidR="00E3382D">
        <w:rPr>
          <w:rFonts w:hint="eastAsia"/>
        </w:rPr>
        <w:t>M</w:t>
      </w:r>
      <w:r w:rsidR="00E3382D">
        <w:t>D5</w:t>
      </w:r>
      <w:r w:rsidR="00E3382D">
        <w:rPr>
          <w:rFonts w:hint="eastAsia"/>
        </w:rPr>
        <w:t>值等信息</w:t>
      </w:r>
      <w:r w:rsidR="002E19A9">
        <w:t>，</w:t>
      </w:r>
      <w:r w:rsidR="002E19A9">
        <w:rPr>
          <w:rFonts w:hint="eastAsia"/>
        </w:rPr>
        <w:t>然后用</w:t>
      </w:r>
      <w:r w:rsidR="002E19A9">
        <w:rPr>
          <w:rFonts w:hint="eastAsia"/>
        </w:rPr>
        <w:t>c</w:t>
      </w:r>
      <w:r w:rsidR="002E19A9">
        <w:t>hunk storage request</w:t>
      </w:r>
      <w:r w:rsidR="002E19A9">
        <w:rPr>
          <w:rFonts w:hint="eastAsia"/>
        </w:rPr>
        <w:t>初始化存储过程。下载时，用户设备先请求预设的</w:t>
      </w:r>
      <w:r w:rsidR="002E19A9">
        <w:rPr>
          <w:rFonts w:hint="eastAsia"/>
        </w:rPr>
        <w:t>m</w:t>
      </w:r>
      <w:r w:rsidR="002E19A9">
        <w:t>etadata server</w:t>
      </w:r>
      <w:r w:rsidR="002E19A9">
        <w:rPr>
          <w:rFonts w:hint="eastAsia"/>
        </w:rPr>
        <w:t>下载文件</w:t>
      </w:r>
      <w:r w:rsidR="008702D2">
        <w:rPr>
          <w:rFonts w:hint="eastAsia"/>
        </w:rPr>
        <w:t>对应</w:t>
      </w:r>
      <w:r w:rsidR="002E19A9">
        <w:rPr>
          <w:rFonts w:hint="eastAsia"/>
        </w:rPr>
        <w:t>的</w:t>
      </w:r>
      <w:r w:rsidR="002E19A9">
        <w:rPr>
          <w:rFonts w:hint="eastAsia"/>
        </w:rPr>
        <w:t>M</w:t>
      </w:r>
      <w:r w:rsidR="002E19A9">
        <w:t>D5</w:t>
      </w:r>
      <w:r w:rsidR="002E19A9">
        <w:rPr>
          <w:rFonts w:hint="eastAsia"/>
        </w:rPr>
        <w:t>值，然后使用这个值</w:t>
      </w:r>
      <w:r w:rsidR="00221F1D">
        <w:rPr>
          <w:rFonts w:hint="eastAsia"/>
        </w:rPr>
        <w:t>通过</w:t>
      </w:r>
      <w:r w:rsidR="00221F1D">
        <w:rPr>
          <w:rFonts w:hint="eastAsia"/>
        </w:rPr>
        <w:t>f</w:t>
      </w:r>
      <w:r w:rsidR="00221F1D">
        <w:t>ile retrieval operation request</w:t>
      </w:r>
      <w:r w:rsidR="00221F1D">
        <w:rPr>
          <w:rFonts w:hint="eastAsia"/>
        </w:rPr>
        <w:t>去从</w:t>
      </w:r>
      <w:r w:rsidR="00FA4C3C">
        <w:rPr>
          <w:rFonts w:hint="eastAsia"/>
        </w:rPr>
        <w:t>s</w:t>
      </w:r>
      <w:r w:rsidR="00FA4C3C">
        <w:t>torage server</w:t>
      </w:r>
      <w:r w:rsidR="00221F1D">
        <w:rPr>
          <w:rFonts w:hint="eastAsia"/>
        </w:rPr>
        <w:t>请求关于该文件的信息，之后再通过</w:t>
      </w:r>
      <w:r w:rsidR="00221F1D">
        <w:rPr>
          <w:rFonts w:hint="eastAsia"/>
        </w:rPr>
        <w:t>c</w:t>
      </w:r>
      <w:r w:rsidR="00221F1D">
        <w:t>hunk retrieval request</w:t>
      </w:r>
      <w:r w:rsidR="00221F1D">
        <w:rPr>
          <w:rFonts w:hint="eastAsia"/>
        </w:rPr>
        <w:t>请求一个一个的数据报文。</w:t>
      </w:r>
    </w:p>
    <w:p w14:paraId="791BBF3B" w14:textId="77777777" w:rsidR="006C60DF" w:rsidRPr="006C60DF" w:rsidRDefault="007A1F16" w:rsidP="002E19A9">
      <w:pPr>
        <w:ind w:firstLineChars="200" w:firstLine="420"/>
      </w:pPr>
      <w:r>
        <w:rPr>
          <w:rFonts w:hint="eastAsia"/>
        </w:rPr>
        <w:t>这里</w:t>
      </w:r>
      <w:r w:rsidR="006C60DF">
        <w:rPr>
          <w:rFonts w:hint="eastAsia"/>
        </w:rPr>
        <w:t>定义从一个</w:t>
      </w:r>
      <w:r w:rsidR="006C60DF">
        <w:rPr>
          <w:rFonts w:hint="eastAsia"/>
        </w:rPr>
        <w:t>f</w:t>
      </w:r>
      <w:r w:rsidR="006C60DF">
        <w:t>ile operation request</w:t>
      </w:r>
      <w:r w:rsidR="0064456E">
        <w:rPr>
          <w:rFonts w:hint="eastAsia"/>
        </w:rPr>
        <w:t>的开始</w:t>
      </w:r>
      <w:r w:rsidR="006C60DF">
        <w:rPr>
          <w:rFonts w:hint="eastAsia"/>
        </w:rPr>
        <w:t>到下一次</w:t>
      </w:r>
      <w:r w:rsidR="006C60DF">
        <w:rPr>
          <w:rFonts w:hint="eastAsia"/>
        </w:rPr>
        <w:t>f</w:t>
      </w:r>
      <w:r w:rsidR="006C60DF">
        <w:t>ile operation request</w:t>
      </w:r>
      <w:r w:rsidR="006C60DF">
        <w:rPr>
          <w:rFonts w:hint="eastAsia"/>
        </w:rPr>
        <w:t>的开始的区间算作一个</w:t>
      </w:r>
      <w:r w:rsidR="006C60DF">
        <w:rPr>
          <w:rFonts w:hint="eastAsia"/>
        </w:rPr>
        <w:t>f</w:t>
      </w:r>
      <w:r w:rsidR="006C60DF">
        <w:t>ile operating interval</w:t>
      </w:r>
      <w:r>
        <w:t>，</w:t>
      </w:r>
      <w:r>
        <w:rPr>
          <w:rFonts w:hint="eastAsia"/>
        </w:rPr>
        <w:t>用</w:t>
      </w:r>
      <w:r>
        <w:rPr>
          <w:rFonts w:hint="eastAsia"/>
        </w:rPr>
        <w:t>T</w:t>
      </w:r>
      <w:r>
        <w:rPr>
          <w:rFonts w:hint="eastAsia"/>
        </w:rPr>
        <w:t>表示</w:t>
      </w:r>
      <w:r w:rsidR="00455756">
        <w:t>；</w:t>
      </w:r>
      <w:r w:rsidR="006C60DF">
        <w:rPr>
          <w:rFonts w:hint="eastAsia"/>
        </w:rPr>
        <w:t>给定</w:t>
      </w:r>
      <w:r>
        <w:rPr>
          <w:rFonts w:hint="eastAsia"/>
        </w:rPr>
        <w:t>时间</w:t>
      </w:r>
      <w:r w:rsidR="006C60DF">
        <w:rPr>
          <w:rFonts w:hint="eastAsia"/>
        </w:rPr>
        <w:t>参数</w:t>
      </w:r>
      <w:r w:rsidR="006C60DF" w:rsidRPr="006C60DF">
        <w:rPr>
          <w:rFonts w:hint="eastAsia"/>
        </w:rPr>
        <w:t>τ</w:t>
      </w:r>
      <w:r w:rsidR="006C60DF">
        <w:rPr>
          <w:rFonts w:hint="eastAsia"/>
        </w:rPr>
        <w:t>，从某个</w:t>
      </w:r>
      <m:oMath>
        <m:r>
          <m:rPr>
            <m:sty m:val="p"/>
          </m:rPr>
          <w:rPr>
            <w:rFonts w:ascii="Cambria Math" w:hAnsi="Cambria Math"/>
          </w:rPr>
          <m:t>T&gt;</m:t>
        </m:r>
        <m:r>
          <m:rPr>
            <m:sty m:val="p"/>
          </m:rPr>
          <w:rPr>
            <w:rFonts w:ascii="Cambria Math" w:hAnsi="Cambria Math" w:hint="eastAsia"/>
          </w:rPr>
          <m:t>τ</m:t>
        </m:r>
      </m:oMath>
      <w:r w:rsidR="0064456E">
        <w:rPr>
          <w:rFonts w:hint="eastAsia"/>
        </w:rPr>
        <w:t>的</w:t>
      </w:r>
      <w:r w:rsidR="0064456E">
        <w:rPr>
          <w:rFonts w:hint="eastAsia"/>
        </w:rPr>
        <w:t>f</w:t>
      </w:r>
      <w:r w:rsidR="0064456E">
        <w:t>ile operating inter</w:t>
      </w:r>
      <w:r w:rsidR="0064456E">
        <w:rPr>
          <w:rFonts w:hint="eastAsia"/>
        </w:rPr>
        <w:t>val</w:t>
      </w:r>
      <w:r w:rsidR="0064456E">
        <w:rPr>
          <w:rFonts w:hint="eastAsia"/>
        </w:rPr>
        <w:t>的结束开始到下一个</w:t>
      </w:r>
      <m:oMath>
        <m:r>
          <m:rPr>
            <m:sty m:val="p"/>
          </m:rPr>
          <w:rPr>
            <w:rFonts w:ascii="Cambria Math" w:hAnsi="Cambria Math"/>
          </w:rPr>
          <m:t>T&gt;</m:t>
        </m:r>
        <m:r>
          <m:rPr>
            <m:sty m:val="p"/>
          </m:rPr>
          <w:rPr>
            <w:rFonts w:ascii="Cambria Math" w:hAnsi="Cambria Math" w:hint="eastAsia"/>
          </w:rPr>
          <m:t>τ</m:t>
        </m:r>
      </m:oMath>
      <w:r w:rsidR="0064456E">
        <w:rPr>
          <w:rFonts w:hint="eastAsia"/>
        </w:rPr>
        <w:t>的</w:t>
      </w:r>
      <w:r w:rsidR="0064456E">
        <w:rPr>
          <w:rFonts w:hint="eastAsia"/>
        </w:rPr>
        <w:t>f</w:t>
      </w:r>
      <w:r w:rsidR="0064456E">
        <w:t>ile operating interval</w:t>
      </w:r>
      <w:r w:rsidR="0064456E">
        <w:rPr>
          <w:rFonts w:hint="eastAsia"/>
        </w:rPr>
        <w:t>的</w:t>
      </w:r>
      <w:r w:rsidR="0032013C">
        <w:rPr>
          <w:rFonts w:hint="eastAsia"/>
        </w:rPr>
        <w:t>最后一个报文的</w:t>
      </w:r>
      <w:r w:rsidR="0064456E">
        <w:rPr>
          <w:rFonts w:hint="eastAsia"/>
        </w:rPr>
        <w:t>末尾作为结束，称其为一个</w:t>
      </w:r>
      <w:r w:rsidR="0064456E">
        <w:rPr>
          <w:rFonts w:hint="eastAsia"/>
        </w:rPr>
        <w:t>s</w:t>
      </w:r>
      <w:r w:rsidR="0064456E">
        <w:t>ession</w:t>
      </w:r>
      <w:r w:rsidR="0064456E">
        <w:t>。</w:t>
      </w:r>
    </w:p>
    <w:p w14:paraId="3884402E" w14:textId="77777777" w:rsidR="006C60DF" w:rsidRDefault="001D78F6" w:rsidP="006C60DF">
      <w:pPr>
        <w:ind w:firstLineChars="200" w:firstLine="420"/>
      </w:pPr>
      <w:r>
        <w:rPr>
          <w:rFonts w:hint="eastAsia"/>
        </w:rPr>
        <w:t>本实验采集的数据是</w:t>
      </w:r>
      <w:r>
        <w:rPr>
          <w:rFonts w:hint="eastAsia"/>
        </w:rPr>
        <w:t>2015</w:t>
      </w:r>
      <w:r>
        <w:rPr>
          <w:rFonts w:hint="eastAsia"/>
        </w:rPr>
        <w:t>年</w:t>
      </w:r>
      <w:r>
        <w:rPr>
          <w:rFonts w:hint="eastAsia"/>
        </w:rPr>
        <w:t>8</w:t>
      </w:r>
      <w:r>
        <w:rPr>
          <w:rFonts w:hint="eastAsia"/>
        </w:rPr>
        <w:t>月里该云存储业务的所有移动端用户的一周的</w:t>
      </w:r>
      <w:r>
        <w:rPr>
          <w:rFonts w:hint="eastAsia"/>
        </w:rPr>
        <w:t>H</w:t>
      </w:r>
      <w:r>
        <w:t>TTP</w:t>
      </w:r>
      <w:r>
        <w:rPr>
          <w:rFonts w:hint="eastAsia"/>
        </w:rPr>
        <w:t>请求日志，一共从</w:t>
      </w:r>
      <w:r>
        <w:rPr>
          <w:rFonts w:hint="eastAsia"/>
        </w:rPr>
        <w:t>1148640</w:t>
      </w:r>
      <w:r>
        <w:rPr>
          <w:rFonts w:hint="eastAsia"/>
        </w:rPr>
        <w:t>个活跃用户使用的</w:t>
      </w:r>
      <w:r>
        <w:rPr>
          <w:rFonts w:hint="eastAsia"/>
        </w:rPr>
        <w:t>1396494</w:t>
      </w:r>
      <w:r>
        <w:rPr>
          <w:rFonts w:hint="eastAsia"/>
        </w:rPr>
        <w:t>个移动设备中获得了</w:t>
      </w:r>
      <w:r>
        <w:rPr>
          <w:rFonts w:hint="eastAsia"/>
        </w:rPr>
        <w:t>349092451</w:t>
      </w:r>
      <w:r>
        <w:rPr>
          <w:rFonts w:hint="eastAsia"/>
        </w:rPr>
        <w:t>条日志记录，其中一个用户可能在使用多个移动设备。</w:t>
      </w:r>
    </w:p>
    <w:p w14:paraId="449F0764" w14:textId="77777777" w:rsidR="00B955CA" w:rsidRDefault="00357387" w:rsidP="00357387">
      <w:pPr>
        <w:pStyle w:val="3"/>
      </w:pPr>
      <w:r>
        <w:rPr>
          <w:rFonts w:hint="eastAsia"/>
        </w:rPr>
        <w:lastRenderedPageBreak/>
        <w:t>2.1</w:t>
      </w:r>
      <w:r>
        <w:t xml:space="preserve"> </w:t>
      </w:r>
      <w:r w:rsidR="00B955CA">
        <w:rPr>
          <w:rFonts w:hint="eastAsia"/>
        </w:rPr>
        <w:t>流量大小和文件传输数量的时间分布情况</w:t>
      </w:r>
    </w:p>
    <w:p w14:paraId="23EB69A3" w14:textId="77777777" w:rsidR="004F3203" w:rsidRDefault="004F3203" w:rsidP="001D78F6">
      <w:pPr>
        <w:ind w:firstLineChars="200" w:firstLine="420"/>
      </w:pPr>
      <w:r>
        <w:rPr>
          <w:rFonts w:hint="eastAsia"/>
        </w:rPr>
        <w:t>首先将得到的数据绘制成数据量随时间变化的曲线，如</w:t>
      </w:r>
      <w:r w:rsidR="008208CA">
        <w:rPr>
          <w:rFonts w:hint="eastAsia"/>
        </w:rPr>
        <w:t>Fig</w:t>
      </w:r>
      <w:r w:rsidR="008208CA">
        <w:t>ure 7</w:t>
      </w:r>
      <w:r>
        <w:rPr>
          <w:rFonts w:hint="eastAsia"/>
        </w:rPr>
        <w:t>所示：</w:t>
      </w:r>
    </w:p>
    <w:p w14:paraId="194051AF" w14:textId="77777777" w:rsidR="008208CA" w:rsidRDefault="005004D8" w:rsidP="008208CA">
      <w:pPr>
        <w:keepNext/>
        <w:jc w:val="center"/>
      </w:pPr>
      <w:r>
        <w:rPr>
          <w:noProof/>
        </w:rPr>
        <w:drawing>
          <wp:inline distT="0" distB="0" distL="0" distR="0" wp14:anchorId="146E96AD" wp14:editId="719721C4">
            <wp:extent cx="3711754" cy="2999433"/>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14730" cy="3001838"/>
                    </a:xfrm>
                    <a:prstGeom prst="rect">
                      <a:avLst/>
                    </a:prstGeom>
                  </pic:spPr>
                </pic:pic>
              </a:graphicData>
            </a:graphic>
          </wp:inline>
        </w:drawing>
      </w:r>
    </w:p>
    <w:p w14:paraId="538A5448" w14:textId="77777777" w:rsidR="001D78F6" w:rsidRDefault="008208CA" w:rsidP="008208CA">
      <w:pPr>
        <w:pStyle w:val="a5"/>
        <w:jc w:val="center"/>
      </w:pPr>
      <w:r>
        <w:t xml:space="preserve">Figure </w:t>
      </w:r>
      <w:r w:rsidR="007A44AD">
        <w:rPr>
          <w:noProof/>
        </w:rPr>
        <w:fldChar w:fldCharType="begin"/>
      </w:r>
      <w:r w:rsidR="007A44AD">
        <w:rPr>
          <w:noProof/>
        </w:rPr>
        <w:instrText xml:space="preserve"> SEQ Figure \* ARABIC </w:instrText>
      </w:r>
      <w:r w:rsidR="007A44AD">
        <w:rPr>
          <w:noProof/>
        </w:rPr>
        <w:fldChar w:fldCharType="separate"/>
      </w:r>
      <w:r w:rsidR="008928F9">
        <w:rPr>
          <w:noProof/>
        </w:rPr>
        <w:t>7</w:t>
      </w:r>
      <w:r w:rsidR="007A44AD">
        <w:rPr>
          <w:noProof/>
        </w:rPr>
        <w:fldChar w:fldCharType="end"/>
      </w:r>
    </w:p>
    <w:p w14:paraId="7CD02059" w14:textId="77777777" w:rsidR="005004D8" w:rsidRDefault="00DD50E3" w:rsidP="00DD50E3">
      <w:pPr>
        <w:ind w:firstLine="420"/>
      </w:pPr>
      <w:r>
        <w:rPr>
          <w:rFonts w:hint="eastAsia"/>
        </w:rPr>
        <w:t>由图可以发现用户的数据流量大小和文件数目整体随时间呈现大致的周期性变化，在每天的</w:t>
      </w:r>
      <w:r>
        <w:t>23:00</w:t>
      </w:r>
      <w:r>
        <w:rPr>
          <w:rFonts w:hint="eastAsia"/>
        </w:rPr>
        <w:t>左右呈现出一个较高的尖峰，随后在</w:t>
      </w:r>
      <w:r>
        <w:rPr>
          <w:rFonts w:hint="eastAsia"/>
        </w:rPr>
        <w:t>3:</w:t>
      </w:r>
      <w:r>
        <w:t>00</w:t>
      </w:r>
      <w:r w:rsidR="000376C6">
        <w:rPr>
          <w:rFonts w:hint="eastAsia"/>
        </w:rPr>
        <w:t>左右为一个低谷，这与手机用户的日常使用习惯相符</w:t>
      </w:r>
      <w:r w:rsidR="000376C6">
        <w:t>。</w:t>
      </w:r>
      <w:r>
        <w:rPr>
          <w:rFonts w:hint="eastAsia"/>
        </w:rPr>
        <w:t>其次，对于流量大小，用户下载的</w:t>
      </w:r>
      <w:r w:rsidR="00D61753">
        <w:rPr>
          <w:rFonts w:hint="eastAsia"/>
        </w:rPr>
        <w:t>流量</w:t>
      </w:r>
      <w:r>
        <w:rPr>
          <w:rFonts w:hint="eastAsia"/>
        </w:rPr>
        <w:t>大小始终都明显高于上传的</w:t>
      </w:r>
      <w:r w:rsidR="003F531C">
        <w:rPr>
          <w:rFonts w:hint="eastAsia"/>
        </w:rPr>
        <w:t>大小</w:t>
      </w:r>
      <w:r>
        <w:rPr>
          <w:rFonts w:hint="eastAsia"/>
        </w:rPr>
        <w:t>，而对于文件数目，上传的文件数却又明显高于下载的文件数，由此可以推断，手机用户喜爱上传大量容量较小的文件，而下载时都偏向下载大容量文件，且上传的文件数目远高于下载的文件数。</w:t>
      </w:r>
    </w:p>
    <w:p w14:paraId="57760080" w14:textId="77777777" w:rsidR="00DD50E3" w:rsidRDefault="00FA4C3C" w:rsidP="00DD50E3">
      <w:pPr>
        <w:ind w:firstLine="420"/>
      </w:pPr>
      <w:r>
        <w:rPr>
          <w:rFonts w:hint="eastAsia"/>
        </w:rPr>
        <w:t>根据分析结果可知，无论</w:t>
      </w:r>
      <w:r w:rsidR="00DB47C2">
        <w:rPr>
          <w:rFonts w:hint="eastAsia"/>
        </w:rPr>
        <w:t>是</w:t>
      </w:r>
      <w:r w:rsidR="00DB47C2">
        <w:rPr>
          <w:rFonts w:hint="eastAsia"/>
        </w:rPr>
        <w:t>s</w:t>
      </w:r>
      <w:r w:rsidR="00DB47C2">
        <w:t>torage server</w:t>
      </w:r>
      <w:r w:rsidR="00DB47C2">
        <w:rPr>
          <w:rFonts w:hint="eastAsia"/>
        </w:rPr>
        <w:t>还是</w:t>
      </w:r>
      <w:r w:rsidR="00DB47C2">
        <w:rPr>
          <w:rFonts w:hint="eastAsia"/>
        </w:rPr>
        <w:t>meta</w:t>
      </w:r>
      <w:r w:rsidR="00DB47C2">
        <w:t>data server</w:t>
      </w:r>
      <w:r w:rsidR="00DB47C2">
        <w:t>，</w:t>
      </w:r>
      <w:r w:rsidR="00DB47C2">
        <w:rPr>
          <w:rFonts w:hint="eastAsia"/>
        </w:rPr>
        <w:t>为了能够应付数据传输的峰值情况，在大多数时候的实际资源利用率都很低，这时就需要使用可以弹性调整其资源大小的服务来减少这种浪费，其次，</w:t>
      </w:r>
      <w:r w:rsidR="00DD730B">
        <w:rPr>
          <w:rFonts w:hint="eastAsia"/>
        </w:rPr>
        <w:t>大容量数据传输</w:t>
      </w:r>
      <w:r w:rsidR="00DB47C2">
        <w:rPr>
          <w:rFonts w:hint="eastAsia"/>
        </w:rPr>
        <w:t>对该云存储</w:t>
      </w:r>
      <w:r w:rsidR="00DD730B">
        <w:rPr>
          <w:rFonts w:hint="eastAsia"/>
        </w:rPr>
        <w:t>存储空间和带宽需求</w:t>
      </w:r>
      <w:r w:rsidR="00DB47C2">
        <w:rPr>
          <w:rFonts w:hint="eastAsia"/>
        </w:rPr>
        <w:t>也是一个巨大的挑战。</w:t>
      </w:r>
    </w:p>
    <w:p w14:paraId="64FE063D" w14:textId="77777777" w:rsidR="00B955CA" w:rsidRDefault="00C73797" w:rsidP="00C73797">
      <w:pPr>
        <w:pStyle w:val="3"/>
      </w:pPr>
      <w:r>
        <w:t xml:space="preserve">2.2 </w:t>
      </w:r>
      <w:r w:rsidR="00B955CA">
        <w:t>File storage/retrieval operating interval</w:t>
      </w:r>
      <w:r w:rsidR="00B955CA">
        <w:rPr>
          <w:rFonts w:hint="eastAsia"/>
        </w:rPr>
        <w:t>的大小分布情况</w:t>
      </w:r>
    </w:p>
    <w:p w14:paraId="004246E7" w14:textId="77777777" w:rsidR="0064456E" w:rsidRDefault="0064456E" w:rsidP="0064456E">
      <w:pPr>
        <w:ind w:firstLine="420"/>
      </w:pPr>
      <w:r>
        <w:rPr>
          <w:rFonts w:hint="eastAsia"/>
        </w:rPr>
        <w:t>通过采集到的数据机绘制出</w:t>
      </w:r>
      <w:r>
        <w:rPr>
          <w:rFonts w:hint="eastAsia"/>
        </w:rPr>
        <w:t>f</w:t>
      </w:r>
      <w:r>
        <w:t>ile operating interval</w:t>
      </w:r>
      <w:r>
        <w:rPr>
          <w:rFonts w:hint="eastAsia"/>
        </w:rPr>
        <w:t>的大小分布情况，如</w:t>
      </w:r>
      <w:r w:rsidR="00472EDF">
        <w:rPr>
          <w:rFonts w:hint="eastAsia"/>
        </w:rPr>
        <w:t>F</w:t>
      </w:r>
      <w:r w:rsidR="00472EDF">
        <w:t>igure 8</w:t>
      </w:r>
      <w:r>
        <w:rPr>
          <w:rFonts w:hint="eastAsia"/>
        </w:rPr>
        <w:t>所示：</w:t>
      </w:r>
    </w:p>
    <w:p w14:paraId="09A6BF3F" w14:textId="77777777" w:rsidR="00472EDF" w:rsidRDefault="0064456E" w:rsidP="00472EDF">
      <w:pPr>
        <w:keepNext/>
        <w:jc w:val="center"/>
      </w:pPr>
      <w:r>
        <w:rPr>
          <w:noProof/>
        </w:rPr>
        <w:lastRenderedPageBreak/>
        <w:drawing>
          <wp:inline distT="0" distB="0" distL="0" distR="0" wp14:anchorId="4DF761E0" wp14:editId="2672AA04">
            <wp:extent cx="3280315" cy="1768510"/>
            <wp:effectExtent l="0" t="0" r="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97444" cy="1777745"/>
                    </a:xfrm>
                    <a:prstGeom prst="rect">
                      <a:avLst/>
                    </a:prstGeom>
                  </pic:spPr>
                </pic:pic>
              </a:graphicData>
            </a:graphic>
          </wp:inline>
        </w:drawing>
      </w:r>
    </w:p>
    <w:p w14:paraId="5D03979F" w14:textId="77777777" w:rsidR="0064456E" w:rsidRDefault="00472EDF" w:rsidP="00472EDF">
      <w:pPr>
        <w:pStyle w:val="a5"/>
        <w:jc w:val="center"/>
      </w:pPr>
      <w:r>
        <w:t xml:space="preserve">Figure </w:t>
      </w:r>
      <w:r w:rsidR="007A44AD">
        <w:rPr>
          <w:noProof/>
        </w:rPr>
        <w:fldChar w:fldCharType="begin"/>
      </w:r>
      <w:r w:rsidR="007A44AD">
        <w:rPr>
          <w:noProof/>
        </w:rPr>
        <w:instrText xml:space="preserve"> SEQ Figure \* ARABIC </w:instrText>
      </w:r>
      <w:r w:rsidR="007A44AD">
        <w:rPr>
          <w:noProof/>
        </w:rPr>
        <w:fldChar w:fldCharType="separate"/>
      </w:r>
      <w:r w:rsidR="008928F9">
        <w:rPr>
          <w:noProof/>
        </w:rPr>
        <w:t>8</w:t>
      </w:r>
      <w:r w:rsidR="007A44AD">
        <w:rPr>
          <w:noProof/>
        </w:rPr>
        <w:fldChar w:fldCharType="end"/>
      </w:r>
    </w:p>
    <w:p w14:paraId="6DDC9EC5" w14:textId="77777777" w:rsidR="0064456E" w:rsidRDefault="00862F82" w:rsidP="0064456E">
      <w:pPr>
        <w:ind w:firstLine="420"/>
      </w:pPr>
      <w:r>
        <w:rPr>
          <w:rFonts w:hint="eastAsia"/>
        </w:rPr>
        <w:t>由图可见，</w:t>
      </w:r>
      <w:r w:rsidR="0046077F">
        <w:rPr>
          <w:rFonts w:hint="eastAsia"/>
        </w:rPr>
        <w:t>f</w:t>
      </w:r>
      <w:r w:rsidR="0046077F">
        <w:t>ile operating intervals</w:t>
      </w:r>
      <w:r w:rsidR="0046077F">
        <w:rPr>
          <w:rFonts w:hint="eastAsia"/>
        </w:rPr>
        <w:t>的分布是一条双峰曲线，其中一个波峰对应的</w:t>
      </w:r>
      <w:r w:rsidR="0046077F">
        <w:rPr>
          <w:rFonts w:hint="eastAsia"/>
        </w:rPr>
        <w:t>in</w:t>
      </w:r>
      <w:r w:rsidR="0046077F">
        <w:t>terval</w:t>
      </w:r>
      <w:r w:rsidR="0046077F">
        <w:rPr>
          <w:rFonts w:hint="eastAsia"/>
        </w:rPr>
        <w:t>大小为</w:t>
      </w:r>
      <w:r w:rsidR="0046077F">
        <w:rPr>
          <w:rFonts w:hint="eastAsia"/>
        </w:rPr>
        <w:t>10</w:t>
      </w:r>
      <w:r w:rsidR="0046077F">
        <w:t>s</w:t>
      </w:r>
      <w:r w:rsidR="0046077F">
        <w:t>，</w:t>
      </w:r>
      <w:r w:rsidR="0046077F">
        <w:rPr>
          <w:rFonts w:hint="eastAsia"/>
        </w:rPr>
        <w:t>另一个波峰对应的</w:t>
      </w:r>
      <w:r w:rsidR="0046077F">
        <w:rPr>
          <w:rFonts w:hint="eastAsia"/>
        </w:rPr>
        <w:t>i</w:t>
      </w:r>
      <w:r w:rsidR="0046077F">
        <w:t>nterval</w:t>
      </w:r>
      <w:r w:rsidR="0046077F">
        <w:rPr>
          <w:rFonts w:hint="eastAsia"/>
        </w:rPr>
        <w:t>大小为</w:t>
      </w:r>
      <w:r w:rsidR="0046077F">
        <w:rPr>
          <w:rFonts w:hint="eastAsia"/>
        </w:rPr>
        <w:t>1</w:t>
      </w:r>
      <w:r w:rsidR="0046077F">
        <w:rPr>
          <w:rFonts w:hint="eastAsia"/>
        </w:rPr>
        <w:t>天，而中间频率几乎为</w:t>
      </w:r>
      <w:r w:rsidR="0046077F">
        <w:rPr>
          <w:rFonts w:hint="eastAsia"/>
        </w:rPr>
        <w:t>0</w:t>
      </w:r>
      <w:r w:rsidR="0046077F">
        <w:rPr>
          <w:rFonts w:hint="eastAsia"/>
        </w:rPr>
        <w:t>的波谷对应的</w:t>
      </w:r>
      <w:r w:rsidR="0046077F">
        <w:t>i</w:t>
      </w:r>
      <w:r w:rsidR="0046077F">
        <w:rPr>
          <w:rFonts w:hint="eastAsia"/>
        </w:rPr>
        <w:t>nter</w:t>
      </w:r>
      <w:r w:rsidR="0046077F">
        <w:t>val</w:t>
      </w:r>
      <w:r w:rsidR="0046077F">
        <w:rPr>
          <w:rFonts w:hint="eastAsia"/>
        </w:rPr>
        <w:t>大小为</w:t>
      </w:r>
      <w:r w:rsidR="0046077F">
        <w:rPr>
          <w:rFonts w:hint="eastAsia"/>
        </w:rPr>
        <w:t>1h</w:t>
      </w:r>
      <w:r w:rsidR="0046077F">
        <w:t>，</w:t>
      </w:r>
      <w:r w:rsidR="0046077F">
        <w:rPr>
          <w:rFonts w:hint="eastAsia"/>
        </w:rPr>
        <w:t>由之前关于</w:t>
      </w:r>
      <w:r w:rsidR="0046077F">
        <w:rPr>
          <w:rFonts w:hint="eastAsia"/>
        </w:rPr>
        <w:t>s</w:t>
      </w:r>
      <w:r w:rsidR="0046077F">
        <w:t>ession</w:t>
      </w:r>
      <w:r w:rsidR="0046077F">
        <w:rPr>
          <w:rFonts w:hint="eastAsia"/>
        </w:rPr>
        <w:t>的定义，这里就推荐令</w:t>
      </w:r>
      <m:oMath>
        <m:r>
          <m:rPr>
            <m:sty m:val="p"/>
          </m:rPr>
          <w:rPr>
            <w:rFonts w:ascii="Cambria Math" w:hAnsi="Cambria Math" w:hint="eastAsia"/>
          </w:rPr>
          <m:t>τ</m:t>
        </m:r>
        <m:r>
          <m:rPr>
            <m:sty m:val="p"/>
          </m:rPr>
          <w:rPr>
            <w:rFonts w:ascii="Cambria Math" w:hAnsi="Cambria Math"/>
          </w:rPr>
          <m:t>=</m:t>
        </m:r>
        <m:r>
          <m:rPr>
            <m:sty m:val="p"/>
          </m:rPr>
          <w:rPr>
            <w:rFonts w:ascii="Cambria Math" w:hAnsi="Cambria Math" w:hint="eastAsia"/>
          </w:rPr>
          <m:t>1</m:t>
        </m:r>
        <m:r>
          <m:rPr>
            <m:sty m:val="p"/>
          </m:rPr>
          <w:rPr>
            <w:rFonts w:ascii="Cambria Math" w:hAnsi="Cambria Math"/>
          </w:rPr>
          <m:t>h</m:t>
        </m:r>
      </m:oMath>
      <w:r w:rsidR="0046077F">
        <w:rPr>
          <w:rFonts w:hint="eastAsia"/>
        </w:rPr>
        <w:t>，这样，当</w:t>
      </w:r>
      <w:r w:rsidR="0046077F">
        <w:t>file operating interval</w:t>
      </w:r>
      <w:r w:rsidR="0046077F">
        <w:rPr>
          <w:rFonts w:hint="eastAsia"/>
        </w:rPr>
        <w:t>小于</w:t>
      </w:r>
      <w:r w:rsidR="0046077F">
        <w:rPr>
          <w:rFonts w:hint="eastAsia"/>
        </w:rPr>
        <w:t>1h</w:t>
      </w:r>
      <w:r w:rsidR="0046077F">
        <w:rPr>
          <w:rFonts w:hint="eastAsia"/>
        </w:rPr>
        <w:t>时，它与它之后</w:t>
      </w:r>
      <w:r w:rsidR="008D2E1B">
        <w:rPr>
          <w:rFonts w:hint="eastAsia"/>
        </w:rPr>
        <w:t>紧邻</w:t>
      </w:r>
      <w:r w:rsidR="0046077F">
        <w:rPr>
          <w:rFonts w:hint="eastAsia"/>
        </w:rPr>
        <w:t>的</w:t>
      </w:r>
      <w:r w:rsidR="008D2E1B">
        <w:rPr>
          <w:rFonts w:hint="eastAsia"/>
        </w:rPr>
        <w:t>下一个</w:t>
      </w:r>
      <w:r w:rsidR="008D2E1B">
        <w:rPr>
          <w:rFonts w:hint="eastAsia"/>
        </w:rPr>
        <w:t>f</w:t>
      </w:r>
      <w:r w:rsidR="008D2E1B">
        <w:t xml:space="preserve">ile operating </w:t>
      </w:r>
      <w:r w:rsidR="0046077F">
        <w:rPr>
          <w:rFonts w:hint="eastAsia"/>
        </w:rPr>
        <w:t>i</w:t>
      </w:r>
      <w:r w:rsidR="0046077F">
        <w:t>nterval</w:t>
      </w:r>
      <w:r w:rsidR="0046077F">
        <w:rPr>
          <w:rFonts w:hint="eastAsia"/>
        </w:rPr>
        <w:t>就同处在一个</w:t>
      </w:r>
      <w:r w:rsidR="0046077F">
        <w:rPr>
          <w:rFonts w:hint="eastAsia"/>
        </w:rPr>
        <w:t>s</w:t>
      </w:r>
      <w:r w:rsidR="0046077F">
        <w:t>ession</w:t>
      </w:r>
      <w:r w:rsidR="0046077F">
        <w:rPr>
          <w:rFonts w:hint="eastAsia"/>
        </w:rPr>
        <w:t>内，否则，它</w:t>
      </w:r>
      <w:r w:rsidR="008D2E1B">
        <w:rPr>
          <w:rFonts w:hint="eastAsia"/>
        </w:rPr>
        <w:t>传输的最后一个报文的结束</w:t>
      </w:r>
      <w:r w:rsidR="0046077F">
        <w:rPr>
          <w:rFonts w:hint="eastAsia"/>
        </w:rPr>
        <w:t>就标志着</w:t>
      </w:r>
      <w:r w:rsidR="008D2E1B">
        <w:rPr>
          <w:rFonts w:hint="eastAsia"/>
        </w:rPr>
        <w:t>其所在</w:t>
      </w:r>
      <w:r w:rsidR="0046077F">
        <w:rPr>
          <w:rFonts w:hint="eastAsia"/>
        </w:rPr>
        <w:t>s</w:t>
      </w:r>
      <w:r w:rsidR="0046077F">
        <w:t>ession</w:t>
      </w:r>
      <w:r w:rsidR="0046077F">
        <w:rPr>
          <w:rFonts w:hint="eastAsia"/>
        </w:rPr>
        <w:t>的结束。具体关系见</w:t>
      </w:r>
      <w:r w:rsidR="00FB0538">
        <w:rPr>
          <w:rFonts w:hint="eastAsia"/>
        </w:rPr>
        <w:t>Figure</w:t>
      </w:r>
      <w:r w:rsidR="00FB0538">
        <w:t xml:space="preserve"> 9</w:t>
      </w:r>
      <w:r w:rsidR="0046077F">
        <w:rPr>
          <w:rFonts w:hint="eastAsia"/>
        </w:rPr>
        <w:t>：</w:t>
      </w:r>
    </w:p>
    <w:p w14:paraId="43C3CB53" w14:textId="77777777" w:rsidR="00FB0538" w:rsidRDefault="0046077F" w:rsidP="00FB0538">
      <w:pPr>
        <w:keepNext/>
        <w:jc w:val="center"/>
      </w:pPr>
      <w:r>
        <w:rPr>
          <w:noProof/>
        </w:rPr>
        <w:drawing>
          <wp:inline distT="0" distB="0" distL="0" distR="0" wp14:anchorId="17F1148D" wp14:editId="16AE2870">
            <wp:extent cx="3275763" cy="1675347"/>
            <wp:effectExtent l="0" t="0" r="127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98093" cy="1686767"/>
                    </a:xfrm>
                    <a:prstGeom prst="rect">
                      <a:avLst/>
                    </a:prstGeom>
                  </pic:spPr>
                </pic:pic>
              </a:graphicData>
            </a:graphic>
          </wp:inline>
        </w:drawing>
      </w:r>
    </w:p>
    <w:p w14:paraId="495C0E63" w14:textId="77777777" w:rsidR="0046077F" w:rsidRDefault="00FB0538" w:rsidP="00FB0538">
      <w:pPr>
        <w:pStyle w:val="a5"/>
        <w:jc w:val="center"/>
      </w:pPr>
      <w:r>
        <w:t xml:space="preserve">Figure </w:t>
      </w:r>
      <w:r w:rsidR="007A44AD">
        <w:rPr>
          <w:noProof/>
        </w:rPr>
        <w:fldChar w:fldCharType="begin"/>
      </w:r>
      <w:r w:rsidR="007A44AD">
        <w:rPr>
          <w:noProof/>
        </w:rPr>
        <w:instrText xml:space="preserve"> SEQ Figure \* ARABIC </w:instrText>
      </w:r>
      <w:r w:rsidR="007A44AD">
        <w:rPr>
          <w:noProof/>
        </w:rPr>
        <w:fldChar w:fldCharType="separate"/>
      </w:r>
      <w:r w:rsidR="008928F9">
        <w:rPr>
          <w:noProof/>
        </w:rPr>
        <w:t>9</w:t>
      </w:r>
      <w:r w:rsidR="007A44AD">
        <w:rPr>
          <w:noProof/>
        </w:rPr>
        <w:fldChar w:fldCharType="end"/>
      </w:r>
    </w:p>
    <w:p w14:paraId="6BA0C0A2" w14:textId="77777777" w:rsidR="004769E0" w:rsidRDefault="00CA1FCE" w:rsidP="0064456E">
      <w:pPr>
        <w:ind w:firstLine="420"/>
      </w:pPr>
      <w:r>
        <w:rPr>
          <w:rFonts w:hint="eastAsia"/>
        </w:rPr>
        <w:t>如此一来，手机传输的流量变化特征就服从</w:t>
      </w:r>
      <w:r w:rsidR="00D538DF">
        <w:rPr>
          <w:rFonts w:hint="eastAsia"/>
        </w:rPr>
        <w:t>包含两个</w:t>
      </w:r>
      <w:r w:rsidR="00D538DF">
        <w:rPr>
          <w:rFonts w:hint="eastAsia"/>
        </w:rPr>
        <w:t>c</w:t>
      </w:r>
      <w:r w:rsidR="00D538DF">
        <w:t>omponent</w:t>
      </w:r>
      <w:r>
        <w:rPr>
          <w:rFonts w:hint="eastAsia"/>
        </w:rPr>
        <w:t>的混合高斯模型</w:t>
      </w:r>
      <w:r w:rsidR="00D538DF">
        <w:rPr>
          <w:rFonts w:hint="eastAsia"/>
        </w:rPr>
        <w:t>，可以通过</w:t>
      </w:r>
      <w:r w:rsidR="00D538DF">
        <w:rPr>
          <w:rFonts w:hint="eastAsia"/>
        </w:rPr>
        <w:t>e</w:t>
      </w:r>
      <w:r w:rsidR="00D538DF">
        <w:t>xpectation maximization</w:t>
      </w:r>
      <w:r w:rsidR="00D538DF">
        <w:rPr>
          <w:rFonts w:hint="eastAsia"/>
        </w:rPr>
        <w:t>(</w:t>
      </w:r>
      <w:r w:rsidR="00D538DF">
        <w:t>EM)</w:t>
      </w:r>
      <w:r w:rsidR="00D538DF">
        <w:rPr>
          <w:rFonts w:hint="eastAsia"/>
        </w:rPr>
        <w:t>算法求得其各个参数</w:t>
      </w:r>
      <w:r>
        <w:rPr>
          <w:rFonts w:hint="eastAsia"/>
        </w:rPr>
        <w:t>，其中一个</w:t>
      </w:r>
      <w:r w:rsidR="00D538DF">
        <w:rPr>
          <w:rFonts w:hint="eastAsia"/>
        </w:rPr>
        <w:t>com</w:t>
      </w:r>
      <w:r w:rsidR="00D538DF">
        <w:t>ponent</w:t>
      </w:r>
      <w:r w:rsidR="00D538DF">
        <w:rPr>
          <w:rFonts w:hint="eastAsia"/>
        </w:rPr>
        <w:t>相当于横坐标</w:t>
      </w:r>
      <m:oMath>
        <m:r>
          <m:rPr>
            <m:sty m:val="p"/>
          </m:rPr>
          <w:rPr>
            <w:rFonts w:ascii="Cambria Math" w:hAnsi="Cambria Math" w:hint="eastAsia"/>
          </w:rPr>
          <m:t>t</m:t>
        </m:r>
        <m:r>
          <m:rPr>
            <m:sty m:val="p"/>
          </m:rPr>
          <w:rPr>
            <w:rFonts w:ascii="Cambria Math" w:hAnsi="Cambria Math"/>
          </w:rPr>
          <m:t>=</m:t>
        </m:r>
        <m:r>
          <m:rPr>
            <m:sty m:val="p"/>
          </m:rPr>
          <w:rPr>
            <w:rFonts w:ascii="Cambria Math" w:hAnsi="Cambria Math" w:hint="eastAsia"/>
          </w:rPr>
          <m:t>1</m:t>
        </m:r>
        <m:r>
          <m:rPr>
            <m:sty m:val="p"/>
          </m:rPr>
          <w:rPr>
            <w:rFonts w:ascii="Cambria Math" w:hAnsi="Cambria Math"/>
          </w:rPr>
          <m:t>h</m:t>
        </m:r>
      </m:oMath>
      <w:r w:rsidR="00D538DF">
        <w:rPr>
          <w:rFonts w:hint="eastAsia"/>
        </w:rPr>
        <w:t>左边的部分，其均值约为</w:t>
      </w:r>
      <w:r w:rsidR="00D538DF">
        <w:rPr>
          <w:rFonts w:hint="eastAsia"/>
        </w:rPr>
        <w:t>10</w:t>
      </w:r>
      <w:r w:rsidR="00D538DF">
        <w:t>s</w:t>
      </w:r>
      <w:r w:rsidR="00A628EF">
        <w:t>，</w:t>
      </w:r>
      <w:r w:rsidR="00A628EF">
        <w:rPr>
          <w:rFonts w:hint="eastAsia"/>
        </w:rPr>
        <w:t>另一个</w:t>
      </w:r>
      <w:r w:rsidR="00D538DF">
        <w:rPr>
          <w:rFonts w:hint="eastAsia"/>
        </w:rPr>
        <w:t>c</w:t>
      </w:r>
      <w:r w:rsidR="00D538DF">
        <w:t>ompenent</w:t>
      </w:r>
      <w:r w:rsidR="004769E0">
        <w:rPr>
          <w:rFonts w:hint="eastAsia"/>
        </w:rPr>
        <w:t>相当于</w:t>
      </w:r>
      <m:oMath>
        <m:r>
          <m:rPr>
            <m:sty m:val="p"/>
          </m:rPr>
          <w:rPr>
            <w:rFonts w:ascii="Cambria Math" w:hAnsi="Cambria Math"/>
          </w:rPr>
          <m:t>t=</m:t>
        </m:r>
        <m:r>
          <m:rPr>
            <m:sty m:val="p"/>
          </m:rPr>
          <w:rPr>
            <w:rFonts w:ascii="Cambria Math" w:hAnsi="Cambria Math" w:hint="eastAsia"/>
          </w:rPr>
          <m:t>1</m:t>
        </m:r>
        <m:r>
          <m:rPr>
            <m:sty m:val="p"/>
          </m:rPr>
          <w:rPr>
            <w:rFonts w:ascii="Cambria Math" w:hAnsi="Cambria Math"/>
          </w:rPr>
          <m:t>h</m:t>
        </m:r>
      </m:oMath>
      <w:r w:rsidR="00D538DF">
        <w:rPr>
          <w:rFonts w:hint="eastAsia"/>
        </w:rPr>
        <w:t>右侧的部分，其均值约为</w:t>
      </w:r>
      <w:r w:rsidR="00D538DF">
        <w:rPr>
          <w:rFonts w:hint="eastAsia"/>
        </w:rPr>
        <w:t>1</w:t>
      </w:r>
      <w:r w:rsidR="00D538DF">
        <w:rPr>
          <w:rFonts w:hint="eastAsia"/>
        </w:rPr>
        <w:t>天。</w:t>
      </w:r>
    </w:p>
    <w:p w14:paraId="110AEA6F" w14:textId="77777777" w:rsidR="00D538DF" w:rsidRDefault="001729F7" w:rsidP="001729F7">
      <w:pPr>
        <w:pStyle w:val="3"/>
      </w:pPr>
      <w:r>
        <w:t xml:space="preserve">2.3 </w:t>
      </w:r>
      <w:r w:rsidR="00481AA3">
        <w:rPr>
          <w:rFonts w:hint="eastAsia"/>
        </w:rPr>
        <w:t>Session</w:t>
      </w:r>
      <w:r w:rsidR="00481AA3">
        <w:rPr>
          <w:rFonts w:hint="eastAsia"/>
        </w:rPr>
        <w:t>的大小</w:t>
      </w:r>
      <w:r w:rsidR="00F33C95">
        <w:rPr>
          <w:rFonts w:hint="eastAsia"/>
        </w:rPr>
        <w:t>变化规律</w:t>
      </w:r>
    </w:p>
    <w:p w14:paraId="6AD0673C" w14:textId="77777777" w:rsidR="00481AA3" w:rsidRDefault="00324424" w:rsidP="00481AA3">
      <w:pPr>
        <w:ind w:firstLineChars="200" w:firstLine="420"/>
      </w:pPr>
      <w:r>
        <w:rPr>
          <w:rFonts w:hint="eastAsia"/>
        </w:rPr>
        <w:t>F</w:t>
      </w:r>
      <w:r>
        <w:t>i</w:t>
      </w:r>
      <w:r>
        <w:rPr>
          <w:rFonts w:hint="eastAsia"/>
        </w:rPr>
        <w:t>gure</w:t>
      </w:r>
      <w:r>
        <w:t xml:space="preserve"> 10</w:t>
      </w:r>
      <w:r>
        <w:rPr>
          <w:rFonts w:hint="eastAsia"/>
        </w:rPr>
        <w:t>中</w:t>
      </w:r>
      <w:r w:rsidR="00481AA3">
        <w:rPr>
          <w:rFonts w:hint="eastAsia"/>
        </w:rPr>
        <w:t>图</w:t>
      </w:r>
      <w:r w:rsidR="00481AA3">
        <w:rPr>
          <w:rFonts w:hint="eastAsia"/>
        </w:rPr>
        <w:t>(</w:t>
      </w:r>
      <w:r w:rsidR="00481AA3">
        <w:t>a)</w:t>
      </w:r>
      <w:r w:rsidR="00481AA3">
        <w:rPr>
          <w:rFonts w:hint="eastAsia"/>
        </w:rPr>
        <w:t>绘制的是单个</w:t>
      </w:r>
      <w:r w:rsidR="00481AA3">
        <w:rPr>
          <w:rFonts w:hint="eastAsia"/>
        </w:rPr>
        <w:t>se</w:t>
      </w:r>
      <w:r w:rsidR="00481AA3">
        <w:t>ssion</w:t>
      </w:r>
      <w:r w:rsidR="00481AA3">
        <w:rPr>
          <w:rFonts w:hint="eastAsia"/>
        </w:rPr>
        <w:t>所包含的</w:t>
      </w:r>
      <w:r w:rsidR="00481AA3">
        <w:rPr>
          <w:rFonts w:hint="eastAsia"/>
        </w:rPr>
        <w:t>f</w:t>
      </w:r>
      <w:r w:rsidR="00481AA3">
        <w:t xml:space="preserve">ile </w:t>
      </w:r>
      <w:r w:rsidR="00481AA3">
        <w:rPr>
          <w:rFonts w:hint="eastAsia"/>
        </w:rPr>
        <w:t>ope</w:t>
      </w:r>
      <w:r w:rsidR="00481AA3">
        <w:t>rating interval</w:t>
      </w:r>
      <w:r w:rsidR="00481AA3">
        <w:rPr>
          <w:rFonts w:hint="eastAsia"/>
        </w:rPr>
        <w:t>的数量的</w:t>
      </w:r>
      <w:r w:rsidR="00481AA3">
        <w:rPr>
          <w:rFonts w:hint="eastAsia"/>
        </w:rPr>
        <w:t>C</w:t>
      </w:r>
      <w:r w:rsidR="00481AA3">
        <w:t>DF</w:t>
      </w:r>
      <w:r w:rsidR="00481AA3">
        <w:rPr>
          <w:rFonts w:hint="eastAsia"/>
        </w:rPr>
        <w:t>曲线，图</w:t>
      </w:r>
      <w:r w:rsidR="00481AA3">
        <w:rPr>
          <w:rFonts w:hint="eastAsia"/>
        </w:rPr>
        <w:t>(</w:t>
      </w:r>
      <w:r w:rsidR="00481AA3">
        <w:t>b)</w:t>
      </w:r>
      <w:r w:rsidR="00481AA3">
        <w:rPr>
          <w:rFonts w:hint="eastAsia"/>
        </w:rPr>
        <w:t>和</w:t>
      </w:r>
      <w:r w:rsidR="00481AA3">
        <w:rPr>
          <w:rFonts w:hint="eastAsia"/>
        </w:rPr>
        <w:t>(</w:t>
      </w:r>
      <w:r w:rsidR="00481AA3">
        <w:t>c)</w:t>
      </w:r>
      <w:r w:rsidR="00481AA3">
        <w:rPr>
          <w:rFonts w:hint="eastAsia"/>
        </w:rPr>
        <w:t>描述的是上传和下载两种情况下</w:t>
      </w:r>
      <w:r w:rsidR="00481AA3">
        <w:rPr>
          <w:rFonts w:hint="eastAsia"/>
        </w:rPr>
        <w:t>s</w:t>
      </w:r>
      <w:r w:rsidR="00481AA3">
        <w:t>ession</w:t>
      </w:r>
      <w:r w:rsidR="00481AA3">
        <w:rPr>
          <w:rFonts w:hint="eastAsia"/>
        </w:rPr>
        <w:t>的数据量大小随着其包含的</w:t>
      </w:r>
      <w:r w:rsidR="00481AA3">
        <w:rPr>
          <w:rFonts w:hint="eastAsia"/>
        </w:rPr>
        <w:t>f</w:t>
      </w:r>
      <w:r w:rsidR="00481AA3">
        <w:t>ile operating interval</w:t>
      </w:r>
      <w:r w:rsidR="00481AA3">
        <w:rPr>
          <w:rFonts w:hint="eastAsia"/>
        </w:rPr>
        <w:t>数量的变化情况：</w:t>
      </w:r>
    </w:p>
    <w:p w14:paraId="58154A81" w14:textId="77777777" w:rsidR="00324424" w:rsidRDefault="00481AA3" w:rsidP="00324424">
      <w:pPr>
        <w:keepNext/>
        <w:jc w:val="center"/>
      </w:pPr>
      <w:r>
        <w:rPr>
          <w:noProof/>
        </w:rPr>
        <w:drawing>
          <wp:inline distT="0" distB="0" distL="0" distR="0" wp14:anchorId="3252018B" wp14:editId="0F11F576">
            <wp:extent cx="5274310" cy="129794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297940"/>
                    </a:xfrm>
                    <a:prstGeom prst="rect">
                      <a:avLst/>
                    </a:prstGeom>
                  </pic:spPr>
                </pic:pic>
              </a:graphicData>
            </a:graphic>
          </wp:inline>
        </w:drawing>
      </w:r>
    </w:p>
    <w:p w14:paraId="43D80B4F" w14:textId="77777777" w:rsidR="00481AA3" w:rsidRDefault="00324424" w:rsidP="00324424">
      <w:pPr>
        <w:pStyle w:val="a5"/>
        <w:jc w:val="center"/>
      </w:pPr>
      <w:r>
        <w:t xml:space="preserve">Figure </w:t>
      </w:r>
      <w:r w:rsidR="007A44AD">
        <w:rPr>
          <w:noProof/>
        </w:rPr>
        <w:fldChar w:fldCharType="begin"/>
      </w:r>
      <w:r w:rsidR="007A44AD">
        <w:rPr>
          <w:noProof/>
        </w:rPr>
        <w:instrText xml:space="preserve"> SEQ Figure \* ARABIC </w:instrText>
      </w:r>
      <w:r w:rsidR="007A44AD">
        <w:rPr>
          <w:noProof/>
        </w:rPr>
        <w:fldChar w:fldCharType="separate"/>
      </w:r>
      <w:r w:rsidR="008928F9">
        <w:rPr>
          <w:noProof/>
        </w:rPr>
        <w:t>10</w:t>
      </w:r>
      <w:r w:rsidR="007A44AD">
        <w:rPr>
          <w:noProof/>
        </w:rPr>
        <w:fldChar w:fldCharType="end"/>
      </w:r>
    </w:p>
    <w:p w14:paraId="5236A460" w14:textId="77777777" w:rsidR="00481AA3" w:rsidRDefault="00AF6217" w:rsidP="00AF6217">
      <w:pPr>
        <w:ind w:firstLineChars="200" w:firstLine="420"/>
      </w:pPr>
      <w:r>
        <w:rPr>
          <w:rFonts w:hint="eastAsia"/>
        </w:rPr>
        <w:t>由图</w:t>
      </w:r>
      <w:r>
        <w:rPr>
          <w:rFonts w:hint="eastAsia"/>
        </w:rPr>
        <w:t>(</w:t>
      </w:r>
      <w:r>
        <w:t>a)</w:t>
      </w:r>
      <w:r>
        <w:rPr>
          <w:rFonts w:hint="eastAsia"/>
        </w:rPr>
        <w:t>可以观察到，</w:t>
      </w:r>
      <w:r w:rsidR="00F96C2F">
        <w:rPr>
          <w:rFonts w:hint="eastAsia"/>
        </w:rPr>
        <w:t>差不多</w:t>
      </w:r>
      <w:r>
        <w:rPr>
          <w:rFonts w:hint="eastAsia"/>
        </w:rPr>
        <w:t>半数的</w:t>
      </w:r>
      <w:r>
        <w:t>session</w:t>
      </w:r>
      <w:r>
        <w:rPr>
          <w:rFonts w:hint="eastAsia"/>
        </w:rPr>
        <w:t>都只包含单个</w:t>
      </w:r>
      <w:r>
        <w:rPr>
          <w:rFonts w:hint="eastAsia"/>
        </w:rPr>
        <w:t>f</w:t>
      </w:r>
      <w:r>
        <w:t>ile operating interval</w:t>
      </w:r>
      <w:r>
        <w:t>，</w:t>
      </w:r>
      <w:r>
        <w:rPr>
          <w:rFonts w:hint="eastAsia"/>
        </w:rPr>
        <w:t>还有大</w:t>
      </w:r>
      <w:r>
        <w:rPr>
          <w:rFonts w:hint="eastAsia"/>
        </w:rPr>
        <w:lastRenderedPageBreak/>
        <w:t>约</w:t>
      </w:r>
      <w:r>
        <w:rPr>
          <w:rFonts w:hint="eastAsia"/>
        </w:rPr>
        <w:t>10%</w:t>
      </w:r>
      <w:r>
        <w:rPr>
          <w:rFonts w:hint="eastAsia"/>
        </w:rPr>
        <w:t>的</w:t>
      </w:r>
      <w:r>
        <w:rPr>
          <w:rFonts w:hint="eastAsia"/>
        </w:rPr>
        <w:t>se</w:t>
      </w:r>
      <w:r>
        <w:t>ssion</w:t>
      </w:r>
      <w:r>
        <w:rPr>
          <w:rFonts w:hint="eastAsia"/>
        </w:rPr>
        <w:t>包含</w:t>
      </w:r>
      <w:r>
        <w:rPr>
          <w:rFonts w:hint="eastAsia"/>
        </w:rPr>
        <w:t>20</w:t>
      </w:r>
      <w:r>
        <w:rPr>
          <w:rFonts w:hint="eastAsia"/>
        </w:rPr>
        <w:t>个以上的</w:t>
      </w:r>
      <w:r>
        <w:rPr>
          <w:rFonts w:hint="eastAsia"/>
        </w:rPr>
        <w:t>in</w:t>
      </w:r>
      <w:r>
        <w:t>terval</w:t>
      </w:r>
      <w:r>
        <w:t>，</w:t>
      </w:r>
      <w:r>
        <w:rPr>
          <w:rFonts w:hint="eastAsia"/>
        </w:rPr>
        <w:t>并且下载过程中的</w:t>
      </w:r>
      <w:r>
        <w:rPr>
          <w:rFonts w:hint="eastAsia"/>
        </w:rPr>
        <w:t>s</w:t>
      </w:r>
      <w:r>
        <w:t>ession</w:t>
      </w:r>
      <w:r>
        <w:rPr>
          <w:rFonts w:hint="eastAsia"/>
        </w:rPr>
        <w:t>包含的</w:t>
      </w:r>
      <w:r>
        <w:rPr>
          <w:rFonts w:hint="eastAsia"/>
        </w:rPr>
        <w:t>f</w:t>
      </w:r>
      <w:r>
        <w:t>ile operating interval</w:t>
      </w:r>
      <w:r>
        <w:rPr>
          <w:rFonts w:hint="eastAsia"/>
        </w:rPr>
        <w:t>的数量总体上要小于上传时的</w:t>
      </w:r>
      <w:r>
        <w:rPr>
          <w:rFonts w:hint="eastAsia"/>
        </w:rPr>
        <w:t>Interval</w:t>
      </w:r>
      <w:r>
        <w:rPr>
          <w:rFonts w:hint="eastAsia"/>
        </w:rPr>
        <w:t>数量。</w:t>
      </w:r>
    </w:p>
    <w:p w14:paraId="154CC614" w14:textId="77777777" w:rsidR="00CE1299" w:rsidRDefault="00CE1299" w:rsidP="00AF6217">
      <w:pPr>
        <w:ind w:firstLineChars="200" w:firstLine="420"/>
      </w:pPr>
      <w:r>
        <w:rPr>
          <w:rFonts w:hint="eastAsia"/>
        </w:rPr>
        <w:t>根据图</w:t>
      </w:r>
      <w:r>
        <w:rPr>
          <w:rFonts w:hint="eastAsia"/>
        </w:rPr>
        <w:t>(</w:t>
      </w:r>
      <w:r>
        <w:t>b)</w:t>
      </w:r>
      <w:r>
        <w:rPr>
          <w:rFonts w:hint="eastAsia"/>
        </w:rPr>
        <w:t>可以发现，在上传过程中</w:t>
      </w:r>
      <w:r w:rsidR="00E160FB">
        <w:rPr>
          <w:rFonts w:hint="eastAsia"/>
        </w:rPr>
        <w:t>单个</w:t>
      </w:r>
      <w:r w:rsidR="00E160FB">
        <w:rPr>
          <w:rFonts w:hint="eastAsia"/>
        </w:rPr>
        <w:t>s</w:t>
      </w:r>
      <w:r w:rsidR="00E160FB">
        <w:t>ession</w:t>
      </w:r>
      <w:r w:rsidR="00E160FB">
        <w:rPr>
          <w:rFonts w:hint="eastAsia"/>
        </w:rPr>
        <w:t>的数据量大小和其所包含的</w:t>
      </w:r>
      <w:r w:rsidR="00E160FB">
        <w:rPr>
          <w:rFonts w:hint="eastAsia"/>
        </w:rPr>
        <w:t>f</w:t>
      </w:r>
      <w:r w:rsidR="00E160FB">
        <w:t>ile operating interval</w:t>
      </w:r>
      <w:r w:rsidR="00E160FB">
        <w:rPr>
          <w:rFonts w:hint="eastAsia"/>
        </w:rPr>
        <w:t>的数量呈线性关系，可以</w:t>
      </w:r>
      <w:r w:rsidR="00C05A56">
        <w:rPr>
          <w:rFonts w:hint="eastAsia"/>
        </w:rPr>
        <w:t>推断</w:t>
      </w:r>
      <w:r w:rsidR="00E160FB">
        <w:rPr>
          <w:rFonts w:hint="eastAsia"/>
        </w:rPr>
        <w:t>上传的每个文件数据量大小基本一致。而在下载过程中情况有所不同，单个</w:t>
      </w:r>
      <w:r w:rsidR="00E160FB">
        <w:rPr>
          <w:rFonts w:hint="eastAsia"/>
        </w:rPr>
        <w:t>s</w:t>
      </w:r>
      <w:r w:rsidR="00E160FB">
        <w:t>ession</w:t>
      </w:r>
      <w:r w:rsidR="00E160FB">
        <w:rPr>
          <w:rFonts w:hint="eastAsia"/>
        </w:rPr>
        <w:t>包含少量</w:t>
      </w:r>
      <w:r w:rsidR="00E160FB">
        <w:rPr>
          <w:rFonts w:hint="eastAsia"/>
        </w:rPr>
        <w:t>f</w:t>
      </w:r>
      <w:r w:rsidR="00E160FB">
        <w:t>ile operating interval</w:t>
      </w:r>
      <w:r w:rsidR="00E160FB">
        <w:rPr>
          <w:rFonts w:hint="eastAsia"/>
        </w:rPr>
        <w:t>时，</w:t>
      </w:r>
      <w:r w:rsidR="006409DC">
        <w:rPr>
          <w:rFonts w:hint="eastAsia"/>
        </w:rPr>
        <w:t>其中的</w:t>
      </w:r>
      <w:r w:rsidR="00E160FB">
        <w:rPr>
          <w:rFonts w:hint="eastAsia"/>
        </w:rPr>
        <w:t>文件大小平均值较大</w:t>
      </w:r>
      <w:r w:rsidR="006409DC">
        <w:rPr>
          <w:rFonts w:hint="eastAsia"/>
        </w:rPr>
        <w:t>，而且随着包含的</w:t>
      </w:r>
      <w:r w:rsidR="006409DC">
        <w:rPr>
          <w:rFonts w:hint="eastAsia"/>
        </w:rPr>
        <w:t>i</w:t>
      </w:r>
      <w:r w:rsidR="006409DC">
        <w:t>nterval</w:t>
      </w:r>
      <w:r w:rsidR="006409DC">
        <w:rPr>
          <w:rFonts w:hint="eastAsia"/>
        </w:rPr>
        <w:t>数量的增多，</w:t>
      </w:r>
      <w:r w:rsidR="006409DC">
        <w:rPr>
          <w:rFonts w:hint="eastAsia"/>
        </w:rPr>
        <w:t>s</w:t>
      </w:r>
      <w:r w:rsidR="006409DC">
        <w:t>ession</w:t>
      </w:r>
      <w:r w:rsidR="006409DC">
        <w:rPr>
          <w:rFonts w:hint="eastAsia"/>
        </w:rPr>
        <w:t>数据量大小波动也非常大，说明下载过程中传输的文件的大小不尽相同。</w:t>
      </w:r>
    </w:p>
    <w:p w14:paraId="3D57A084" w14:textId="77777777" w:rsidR="00FE5272" w:rsidRDefault="0038659F" w:rsidP="0038659F">
      <w:pPr>
        <w:pStyle w:val="1"/>
        <w:numPr>
          <w:ilvl w:val="0"/>
          <w:numId w:val="12"/>
        </w:numPr>
      </w:pPr>
      <w:r>
        <w:rPr>
          <w:rFonts w:hint="eastAsia"/>
        </w:rPr>
        <w:t>基于光交换的</w:t>
      </w:r>
      <w:r w:rsidR="00C76674">
        <w:rPr>
          <w:rFonts w:hint="eastAsia"/>
        </w:rPr>
        <w:t>新型</w:t>
      </w:r>
      <w:r>
        <w:rPr>
          <w:rFonts w:hint="eastAsia"/>
        </w:rPr>
        <w:t>数据中心网络架构</w:t>
      </w:r>
    </w:p>
    <w:p w14:paraId="65B5CB15" w14:textId="77777777" w:rsidR="00FF45E7" w:rsidRPr="00FF45E7" w:rsidRDefault="00FF45E7" w:rsidP="00FF45E7">
      <w:r>
        <w:rPr>
          <w:rFonts w:hint="eastAsia"/>
        </w:rPr>
        <w:t xml:space="preserve"> </w:t>
      </w:r>
      <w:r>
        <w:t xml:space="preserve">   </w:t>
      </w:r>
      <w:r>
        <w:rPr>
          <w:rFonts w:hint="eastAsia"/>
        </w:rPr>
        <w:t>近些年，光交换技术在数据中心网络中的应用越来越受到学术界的关注，</w:t>
      </w:r>
      <w:r w:rsidR="0062753C">
        <w:rPr>
          <w:rFonts w:hint="eastAsia"/>
        </w:rPr>
        <w:t>并取得了一定的研究成果：光网路可以在很大范围的多层、多个域网络内提供动态路由；光网络的连接很有希望实现数据中心之间高触发、高带宽的连接需求；光网络可以通过网络虚拟化来提高网络设备的效率</w:t>
      </w:r>
      <w:r w:rsidR="00432E1C">
        <w:rPr>
          <w:rFonts w:hint="eastAsia"/>
        </w:rPr>
        <w:t>等等。有一些数据中心已经用到了光交换技术，并且都依赖于一个中心的控制器，</w:t>
      </w:r>
      <w:r w:rsidR="00FA6CC1">
        <w:rPr>
          <w:rFonts w:hint="eastAsia"/>
        </w:rPr>
        <w:t>这里我们研究的也是基于一个中心控制器的基于光交换的数据中心网络。</w:t>
      </w:r>
    </w:p>
    <w:p w14:paraId="0A3CCA63" w14:textId="77777777" w:rsidR="00E53DC3" w:rsidRDefault="00FA6CC1" w:rsidP="00FB5201">
      <w:pPr>
        <w:pStyle w:val="2"/>
        <w:numPr>
          <w:ilvl w:val="0"/>
          <w:numId w:val="16"/>
        </w:numPr>
      </w:pPr>
      <w:r>
        <w:rPr>
          <w:rFonts w:hint="eastAsia"/>
        </w:rPr>
        <w:t>网络架构简介</w:t>
      </w:r>
    </w:p>
    <w:p w14:paraId="592CDEB4" w14:textId="77777777" w:rsidR="00FA6CC1" w:rsidRDefault="00FA6CC1" w:rsidP="00FA6CC1">
      <w:pPr>
        <w:ind w:firstLineChars="200" w:firstLine="420"/>
      </w:pPr>
      <w:r>
        <w:rPr>
          <w:rFonts w:hint="eastAsia"/>
        </w:rPr>
        <w:t>我们介绍的这个架构是基于光突发技术（</w:t>
      </w:r>
      <w:r>
        <w:t>Optical Burst Switch</w:t>
      </w:r>
      <w:r w:rsidR="00207520">
        <w:t>ing</w:t>
      </w:r>
      <w:r w:rsidR="00F42F2C">
        <w:rPr>
          <w:rFonts w:hint="eastAsia"/>
        </w:rPr>
        <w:t>）。首先，光突发交换技术需要将网络分为两层——控制平面和数据平面</w:t>
      </w:r>
      <w:r>
        <w:rPr>
          <w:rFonts w:hint="eastAsia"/>
        </w:rPr>
        <w:t>，</w:t>
      </w:r>
      <w:r w:rsidR="00F42F2C">
        <w:rPr>
          <w:rFonts w:hint="eastAsia"/>
        </w:rPr>
        <w:t>数据平面</w:t>
      </w:r>
      <w:r w:rsidR="001F136B">
        <w:rPr>
          <w:rFonts w:hint="eastAsia"/>
        </w:rPr>
        <w:t>拓扑</w:t>
      </w:r>
      <w:r w:rsidR="00207520">
        <w:rPr>
          <w:rFonts w:hint="eastAsia"/>
        </w:rPr>
        <w:t>又</w:t>
      </w:r>
      <w:r w:rsidR="001F136B">
        <w:rPr>
          <w:rFonts w:hint="eastAsia"/>
        </w:rPr>
        <w:t>包括了</w:t>
      </w:r>
      <w:r w:rsidR="00207520">
        <w:rPr>
          <w:rFonts w:hint="eastAsia"/>
        </w:rPr>
        <w:t>服务器机架（</w:t>
      </w:r>
      <w:r w:rsidR="00207520">
        <w:rPr>
          <w:rFonts w:hint="eastAsia"/>
        </w:rPr>
        <w:t>r</w:t>
      </w:r>
      <w:r w:rsidR="00207520">
        <w:t>ack</w:t>
      </w:r>
      <w:r w:rsidR="00207520">
        <w:rPr>
          <w:rFonts w:hint="eastAsia"/>
        </w:rPr>
        <w:t>）</w:t>
      </w:r>
      <w:r w:rsidR="009D154B">
        <w:rPr>
          <w:rFonts w:hint="eastAsia"/>
        </w:rPr>
        <w:t>上的</w:t>
      </w:r>
      <w:r w:rsidR="009D154B">
        <w:rPr>
          <w:rFonts w:hint="eastAsia"/>
        </w:rPr>
        <w:t>T</w:t>
      </w:r>
      <w:r w:rsidR="009D154B">
        <w:t>or-switch</w:t>
      </w:r>
      <w:r w:rsidR="00207520">
        <w:rPr>
          <w:rFonts w:hint="eastAsia"/>
        </w:rPr>
        <w:t>和快速光交换机（</w:t>
      </w:r>
      <w:r w:rsidR="00207520">
        <w:rPr>
          <w:rFonts w:hint="eastAsia"/>
        </w:rPr>
        <w:t>Fast</w:t>
      </w:r>
      <w:r w:rsidR="00207520">
        <w:t xml:space="preserve"> Optical Switch</w:t>
      </w:r>
      <w:r w:rsidR="001F136B">
        <w:rPr>
          <w:rFonts w:hint="eastAsia"/>
        </w:rPr>
        <w:t>）</w:t>
      </w:r>
      <w:r w:rsidR="00207520">
        <w:rPr>
          <w:rFonts w:hint="eastAsia"/>
        </w:rPr>
        <w:t>，</w:t>
      </w:r>
      <w:r w:rsidR="009D154B">
        <w:rPr>
          <w:rFonts w:hint="eastAsia"/>
        </w:rPr>
        <w:t>分别属于</w:t>
      </w:r>
      <w:r w:rsidR="009D154B">
        <w:rPr>
          <w:rFonts w:hint="eastAsia"/>
        </w:rPr>
        <w:t>e</w:t>
      </w:r>
      <w:r w:rsidR="009D154B">
        <w:t>dge</w:t>
      </w:r>
      <w:r w:rsidR="009D154B">
        <w:rPr>
          <w:rFonts w:hint="eastAsia"/>
        </w:rPr>
        <w:t>层和</w:t>
      </w:r>
      <w:r w:rsidR="009D154B">
        <w:rPr>
          <w:rFonts w:hint="eastAsia"/>
        </w:rPr>
        <w:t>c</w:t>
      </w:r>
      <w:r w:rsidR="009D154B">
        <w:t>ore</w:t>
      </w:r>
      <w:r w:rsidR="009D154B">
        <w:rPr>
          <w:rFonts w:hint="eastAsia"/>
        </w:rPr>
        <w:t>层。</w:t>
      </w:r>
      <w:r w:rsidR="00207520">
        <w:rPr>
          <w:rFonts w:hint="eastAsia"/>
        </w:rPr>
        <w:t>常见的快速光交换机有</w:t>
      </w:r>
      <w:r w:rsidR="00207520" w:rsidRPr="00207520">
        <w:t>arrayed waveguide grating routers</w:t>
      </w:r>
      <w:r w:rsidR="00207520">
        <w:t>（</w:t>
      </w:r>
      <w:r w:rsidR="00207520">
        <w:rPr>
          <w:rFonts w:hint="eastAsia"/>
        </w:rPr>
        <w:t>A</w:t>
      </w:r>
      <w:r w:rsidR="00207520">
        <w:t>WGR</w:t>
      </w:r>
      <w:r w:rsidR="00207520">
        <w:rPr>
          <w:rFonts w:hint="eastAsia"/>
        </w:rPr>
        <w:t>s</w:t>
      </w:r>
      <w:r w:rsidR="00207520">
        <w:t>）、</w:t>
      </w:r>
      <w:r w:rsidR="00207520" w:rsidRPr="00207520">
        <w:t>semiconductor optical amplifiers</w:t>
      </w:r>
      <w:r w:rsidR="00207520">
        <w:t>（</w:t>
      </w:r>
      <w:r w:rsidR="00207520">
        <w:rPr>
          <w:rFonts w:hint="eastAsia"/>
        </w:rPr>
        <w:t>S</w:t>
      </w:r>
      <w:r w:rsidR="00207520">
        <w:t>OA</w:t>
      </w:r>
      <w:r w:rsidR="00207520">
        <w:rPr>
          <w:rFonts w:hint="eastAsia"/>
        </w:rPr>
        <w:t>s</w:t>
      </w:r>
      <w:r w:rsidR="00207520">
        <w:t>）</w:t>
      </w:r>
      <w:r w:rsidR="00207520">
        <w:rPr>
          <w:rFonts w:hint="eastAsia"/>
        </w:rPr>
        <w:t>和</w:t>
      </w:r>
      <w:r w:rsidR="00207520" w:rsidRPr="00207520">
        <w:t>1×N photonic switches</w:t>
      </w:r>
      <w:r w:rsidR="00207520">
        <w:t>，</w:t>
      </w:r>
      <w:r w:rsidR="00207520">
        <w:rPr>
          <w:rFonts w:hint="eastAsia"/>
        </w:rPr>
        <w:t>他们的转发数据包的处理时间都在纳秒（</w:t>
      </w:r>
      <w:r w:rsidR="00207520">
        <w:rPr>
          <w:rFonts w:hint="eastAsia"/>
        </w:rPr>
        <w:t>n</w:t>
      </w:r>
      <w:r w:rsidR="00207520">
        <w:t>s</w:t>
      </w:r>
      <w:r w:rsidR="00207520">
        <w:rPr>
          <w:rFonts w:hint="eastAsia"/>
        </w:rPr>
        <w:t>）量级，可以实现非常快速的转发。</w:t>
      </w:r>
    </w:p>
    <w:p w14:paraId="296875B6" w14:textId="77777777" w:rsidR="00207520" w:rsidRDefault="00207520" w:rsidP="00FA6CC1">
      <w:pPr>
        <w:ind w:firstLineChars="200" w:firstLine="420"/>
      </w:pPr>
      <w:r>
        <w:rPr>
          <w:rFonts w:hint="eastAsia"/>
        </w:rPr>
        <w:t>每一个服务器机架中的单个服务器都与其顶层的</w:t>
      </w:r>
      <w:r>
        <w:rPr>
          <w:rFonts w:hint="eastAsia"/>
        </w:rPr>
        <w:t>Tor</w:t>
      </w:r>
      <w:r>
        <w:t>-swit</w:t>
      </w:r>
      <w:r>
        <w:rPr>
          <w:rFonts w:hint="eastAsia"/>
        </w:rPr>
        <w:t>ch</w:t>
      </w:r>
      <w:r>
        <w:rPr>
          <w:rFonts w:hint="eastAsia"/>
        </w:rPr>
        <w:t>通过电路连接，而</w:t>
      </w:r>
      <w:r>
        <w:rPr>
          <w:rFonts w:hint="eastAsia"/>
        </w:rPr>
        <w:t>Tor</w:t>
      </w:r>
      <w:r>
        <w:t>-switch</w:t>
      </w:r>
      <w:r>
        <w:rPr>
          <w:rFonts w:hint="eastAsia"/>
        </w:rPr>
        <w:t>又与其之外的快速光交换机连接，并通过</w:t>
      </w:r>
      <w:r>
        <w:rPr>
          <w:rFonts w:hint="eastAsia"/>
        </w:rPr>
        <w:t>m</w:t>
      </w:r>
      <w:r>
        <w:t xml:space="preserve">anagement </w:t>
      </w:r>
      <w:r>
        <w:rPr>
          <w:rFonts w:hint="eastAsia"/>
        </w:rPr>
        <w:t>net</w:t>
      </w:r>
      <w:r>
        <w:t>work</w:t>
      </w:r>
      <w:r w:rsidR="00F42F2C">
        <w:rPr>
          <w:rFonts w:hint="eastAsia"/>
        </w:rPr>
        <w:t>与控制平面</w:t>
      </w:r>
      <w:r>
        <w:rPr>
          <w:rFonts w:hint="eastAsia"/>
        </w:rPr>
        <w:t>的控制器连接，控制器可以分别传送控制信息给</w:t>
      </w:r>
      <w:r w:rsidR="00821371">
        <w:rPr>
          <w:rFonts w:hint="eastAsia"/>
        </w:rPr>
        <w:t>网络中的</w:t>
      </w:r>
      <w:r w:rsidR="00821371">
        <w:rPr>
          <w:rFonts w:hint="eastAsia"/>
        </w:rPr>
        <w:t>Tor</w:t>
      </w:r>
      <w:r w:rsidR="00821371">
        <w:t>-switch</w:t>
      </w:r>
      <w:r w:rsidR="00821371">
        <w:rPr>
          <w:rFonts w:hint="eastAsia"/>
        </w:rPr>
        <w:t>和快速光交换机，其具体结构如</w:t>
      </w:r>
      <w:r w:rsidR="00821371">
        <w:rPr>
          <w:rFonts w:hint="eastAsia"/>
        </w:rPr>
        <w:t>Fi</w:t>
      </w:r>
      <w:r w:rsidR="00821371">
        <w:t>gure 11</w:t>
      </w:r>
      <w:r w:rsidR="00821371">
        <w:rPr>
          <w:rFonts w:hint="eastAsia"/>
        </w:rPr>
        <w:t>中图</w:t>
      </w:r>
      <w:r w:rsidR="00821371">
        <w:rPr>
          <w:rFonts w:hint="eastAsia"/>
        </w:rPr>
        <w:t>(</w:t>
      </w:r>
      <w:r w:rsidR="00821371">
        <w:t>a)</w:t>
      </w:r>
      <w:r w:rsidR="00821371">
        <w:rPr>
          <w:rFonts w:hint="eastAsia"/>
        </w:rPr>
        <w:t>所示：</w:t>
      </w:r>
    </w:p>
    <w:p w14:paraId="27788430" w14:textId="77777777" w:rsidR="00821371" w:rsidRDefault="00821371" w:rsidP="00821371">
      <w:pPr>
        <w:keepNext/>
      </w:pPr>
      <w:r>
        <w:rPr>
          <w:noProof/>
        </w:rPr>
        <w:drawing>
          <wp:inline distT="0" distB="0" distL="0" distR="0" wp14:anchorId="3F0259AD" wp14:editId="58372953">
            <wp:extent cx="5274310" cy="17418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741805"/>
                    </a:xfrm>
                    <a:prstGeom prst="rect">
                      <a:avLst/>
                    </a:prstGeom>
                  </pic:spPr>
                </pic:pic>
              </a:graphicData>
            </a:graphic>
          </wp:inline>
        </w:drawing>
      </w:r>
    </w:p>
    <w:p w14:paraId="5573DA56" w14:textId="77777777" w:rsidR="00821371" w:rsidRPr="00FA6CC1" w:rsidRDefault="00821371" w:rsidP="00821371">
      <w:pPr>
        <w:pStyle w:val="a5"/>
        <w:jc w:val="center"/>
      </w:pPr>
      <w:r>
        <w:t xml:space="preserve">Figure </w:t>
      </w:r>
      <w:r w:rsidR="007A44AD">
        <w:rPr>
          <w:noProof/>
        </w:rPr>
        <w:fldChar w:fldCharType="begin"/>
      </w:r>
      <w:r w:rsidR="007A44AD">
        <w:rPr>
          <w:noProof/>
        </w:rPr>
        <w:instrText xml:space="preserve"> SEQ Figure \* ARABIC </w:instrText>
      </w:r>
      <w:r w:rsidR="007A44AD">
        <w:rPr>
          <w:noProof/>
        </w:rPr>
        <w:fldChar w:fldCharType="separate"/>
      </w:r>
      <w:r w:rsidR="008928F9">
        <w:rPr>
          <w:noProof/>
        </w:rPr>
        <w:t>11</w:t>
      </w:r>
      <w:r w:rsidR="007A44AD">
        <w:rPr>
          <w:noProof/>
        </w:rPr>
        <w:fldChar w:fldCharType="end"/>
      </w:r>
    </w:p>
    <w:p w14:paraId="588BF839" w14:textId="77777777" w:rsidR="00FB5201" w:rsidRDefault="00453EB7" w:rsidP="00453EB7">
      <w:pPr>
        <w:ind w:firstLine="420"/>
      </w:pPr>
      <w:r>
        <w:rPr>
          <w:rFonts w:hint="eastAsia"/>
        </w:rPr>
        <w:t>这里推荐使用的快速光交换机是带有</w:t>
      </w:r>
      <w:r>
        <w:rPr>
          <w:rFonts w:hint="eastAsia"/>
        </w:rPr>
        <w:t>1024</w:t>
      </w:r>
      <w:r>
        <w:rPr>
          <w:rFonts w:hint="eastAsia"/>
        </w:rPr>
        <w:t>个接口的</w:t>
      </w:r>
      <w:r>
        <w:rPr>
          <w:rFonts w:hint="eastAsia"/>
        </w:rPr>
        <w:t>S</w:t>
      </w:r>
      <w:r>
        <w:t>OA</w:t>
      </w:r>
      <w:r>
        <w:rPr>
          <w:rFonts w:hint="eastAsia"/>
        </w:rPr>
        <w:t>s</w:t>
      </w:r>
      <w:r>
        <w:t>，</w:t>
      </w:r>
      <w:r>
        <w:rPr>
          <w:rFonts w:hint="eastAsia"/>
        </w:rPr>
        <w:t>但是也可以使用带有</w:t>
      </w:r>
      <w:r>
        <w:rPr>
          <w:rFonts w:hint="eastAsia"/>
        </w:rPr>
        <w:t>512</w:t>
      </w:r>
      <w:r>
        <w:rPr>
          <w:rFonts w:hint="eastAsia"/>
        </w:rPr>
        <w:t>个接口的</w:t>
      </w:r>
      <w:r>
        <w:rPr>
          <w:rFonts w:hint="eastAsia"/>
        </w:rPr>
        <w:t>A</w:t>
      </w:r>
      <w:r>
        <w:t>WGR</w:t>
      </w:r>
      <w:r>
        <w:rPr>
          <w:rFonts w:hint="eastAsia"/>
        </w:rPr>
        <w:t>s</w:t>
      </w:r>
      <w:r>
        <w:t>。</w:t>
      </w:r>
      <w:r>
        <w:rPr>
          <w:rFonts w:hint="eastAsia"/>
        </w:rPr>
        <w:t>接口数量越多，其连接的</w:t>
      </w:r>
      <w:r>
        <w:t>T</w:t>
      </w:r>
      <w:r>
        <w:rPr>
          <w:rFonts w:hint="eastAsia"/>
        </w:rPr>
        <w:t>or-sw</w:t>
      </w:r>
      <w:r>
        <w:t>itch</w:t>
      </w:r>
      <w:r>
        <w:rPr>
          <w:rFonts w:hint="eastAsia"/>
        </w:rPr>
        <w:t>数量也就相应的越多，因此负责的服务器数量也就越多，但是，这样的扩展性也取决于控制</w:t>
      </w:r>
      <w:r w:rsidR="00F42F2C">
        <w:rPr>
          <w:rFonts w:hint="eastAsia"/>
        </w:rPr>
        <w:t>平面</w:t>
      </w:r>
      <w:r>
        <w:rPr>
          <w:rFonts w:hint="eastAsia"/>
        </w:rPr>
        <w:t>控制器的性能。</w:t>
      </w:r>
    </w:p>
    <w:p w14:paraId="0CBE7A87" w14:textId="77777777" w:rsidR="00453EB7" w:rsidRDefault="00453EB7" w:rsidP="00453EB7">
      <w:pPr>
        <w:ind w:firstLine="420"/>
      </w:pPr>
      <w:r>
        <w:rPr>
          <w:rFonts w:hint="eastAsia"/>
        </w:rPr>
        <w:t>Tor</w:t>
      </w:r>
      <w:r>
        <w:t>-switch</w:t>
      </w:r>
      <w:r>
        <w:rPr>
          <w:rFonts w:hint="eastAsia"/>
        </w:rPr>
        <w:t>内部结构如</w:t>
      </w:r>
      <w:r>
        <w:rPr>
          <w:rFonts w:hint="eastAsia"/>
        </w:rPr>
        <w:t>Fi</w:t>
      </w:r>
      <w:r>
        <w:t>gure 11</w:t>
      </w:r>
      <w:r>
        <w:rPr>
          <w:rFonts w:hint="eastAsia"/>
        </w:rPr>
        <w:t>图</w:t>
      </w:r>
      <w:r>
        <w:rPr>
          <w:rFonts w:hint="eastAsia"/>
        </w:rPr>
        <w:t>(</w:t>
      </w:r>
      <w:r>
        <w:t>b)</w:t>
      </w:r>
      <w:r>
        <w:rPr>
          <w:rFonts w:hint="eastAsia"/>
        </w:rPr>
        <w:t>所示，每一个</w:t>
      </w:r>
      <w:r>
        <w:rPr>
          <w:rFonts w:hint="eastAsia"/>
        </w:rPr>
        <w:t>Tor-s</w:t>
      </w:r>
      <w:r>
        <w:t>witch</w:t>
      </w:r>
      <w:r w:rsidR="00AE5C89">
        <w:rPr>
          <w:rFonts w:hint="eastAsia"/>
        </w:rPr>
        <w:t>都通过电路交换网与</w:t>
      </w:r>
      <w:r w:rsidR="00AE5C89">
        <w:rPr>
          <w:rFonts w:hint="eastAsia"/>
        </w:rPr>
        <w:t>r</w:t>
      </w:r>
      <w:r w:rsidR="00AE5C89">
        <w:t>ack</w:t>
      </w:r>
      <w:r w:rsidR="00AE5C89">
        <w:rPr>
          <w:rFonts w:hint="eastAsia"/>
        </w:rPr>
        <w:lastRenderedPageBreak/>
        <w:t>下层的服务器相连接，用以负责</w:t>
      </w:r>
      <w:r w:rsidR="00AE5C89">
        <w:rPr>
          <w:rFonts w:hint="eastAsia"/>
        </w:rPr>
        <w:t>r</w:t>
      </w:r>
      <w:r w:rsidR="00AE5C89">
        <w:t>ack</w:t>
      </w:r>
      <w:r w:rsidR="00AE5C89">
        <w:rPr>
          <w:rFonts w:hint="eastAsia"/>
        </w:rPr>
        <w:t>内的数据交换。同时，</w:t>
      </w:r>
      <w:r w:rsidR="00AE5C89">
        <w:rPr>
          <w:rFonts w:hint="eastAsia"/>
        </w:rPr>
        <w:t>T</w:t>
      </w:r>
      <w:r w:rsidR="00AE5C89">
        <w:t>or-switch</w:t>
      </w:r>
      <w:r w:rsidR="00AE5C89">
        <w:rPr>
          <w:rFonts w:hint="eastAsia"/>
        </w:rPr>
        <w:t>也负责</w:t>
      </w:r>
      <w:r w:rsidR="00AE5C89">
        <w:t>rack</w:t>
      </w:r>
      <w:r w:rsidR="00AE5C89">
        <w:rPr>
          <w:rFonts w:hint="eastAsia"/>
        </w:rPr>
        <w:t>之间的数据交换，这里采用的是在</w:t>
      </w:r>
      <w:r w:rsidR="00AE5C89">
        <w:rPr>
          <w:rFonts w:hint="eastAsia"/>
        </w:rPr>
        <w:t>T</w:t>
      </w:r>
      <w:r w:rsidR="00AE5C89">
        <w:t>or-switch</w:t>
      </w:r>
      <w:r w:rsidR="00AE5C89">
        <w:rPr>
          <w:rFonts w:hint="eastAsia"/>
        </w:rPr>
        <w:t>内设置</w:t>
      </w:r>
      <m:oMath>
        <m:r>
          <m:rPr>
            <m:sty m:val="p"/>
          </m:rPr>
          <w:rPr>
            <w:rFonts w:ascii="Cambria Math" w:hAnsi="Cambria Math"/>
          </w:rPr>
          <m:t>N-1</m:t>
        </m:r>
      </m:oMath>
      <w:r w:rsidR="00AE5C89">
        <w:rPr>
          <w:rFonts w:hint="eastAsia"/>
        </w:rPr>
        <w:t>个虚拟的输出队列（</w:t>
      </w:r>
      <w:r w:rsidR="00AE5C89">
        <w:rPr>
          <w:rFonts w:hint="eastAsia"/>
        </w:rPr>
        <w:t>Virtual</w:t>
      </w:r>
      <w:r w:rsidR="00AE5C89">
        <w:t xml:space="preserve"> Output Queues</w:t>
      </w:r>
      <w:r w:rsidR="00AE5C89">
        <w:rPr>
          <w:rFonts w:hint="eastAsia"/>
        </w:rPr>
        <w:t>），</w:t>
      </w:r>
      <w:r w:rsidR="00AE5C89">
        <w:rPr>
          <w:rFonts w:hint="eastAsia"/>
        </w:rPr>
        <w:t>N</w:t>
      </w:r>
      <w:r w:rsidR="00AE5C89">
        <w:rPr>
          <w:rFonts w:hint="eastAsia"/>
        </w:rPr>
        <w:t>是数据中心网络中所有</w:t>
      </w:r>
      <w:r w:rsidR="00AE5C89">
        <w:rPr>
          <w:rFonts w:hint="eastAsia"/>
        </w:rPr>
        <w:t>Tor</w:t>
      </w:r>
      <w:r w:rsidR="00AE5C89">
        <w:t>-switch</w:t>
      </w:r>
      <w:r w:rsidR="00AE5C89">
        <w:rPr>
          <w:rFonts w:hint="eastAsia"/>
        </w:rPr>
        <w:t>的数量，每一个</w:t>
      </w:r>
      <w:r w:rsidR="00AE5C89">
        <w:t>VOQ</w:t>
      </w:r>
      <w:r w:rsidR="00AE5C89">
        <w:rPr>
          <w:rFonts w:hint="eastAsia"/>
        </w:rPr>
        <w:t>都对应一个特定的目的</w:t>
      </w:r>
      <w:r w:rsidR="00AE5C89">
        <w:rPr>
          <w:rFonts w:hint="eastAsia"/>
        </w:rPr>
        <w:t>To</w:t>
      </w:r>
      <w:r w:rsidR="00AE5C89">
        <w:t>r-switch</w:t>
      </w:r>
      <w:r w:rsidR="00AE5C89">
        <w:t>，</w:t>
      </w:r>
      <w:r w:rsidR="00AE5C89">
        <w:rPr>
          <w:rFonts w:hint="eastAsia"/>
        </w:rPr>
        <w:t>用于收集想要发送到目的</w:t>
      </w:r>
      <w:r w:rsidR="00AE5C89">
        <w:rPr>
          <w:rFonts w:hint="eastAsia"/>
        </w:rPr>
        <w:t>To</w:t>
      </w:r>
      <w:r w:rsidR="00AE5C89">
        <w:t>r-switch</w:t>
      </w:r>
      <w:r w:rsidR="00AE5C89">
        <w:rPr>
          <w:rFonts w:hint="eastAsia"/>
        </w:rPr>
        <w:t>的所有数据。每一个</w:t>
      </w:r>
      <w:r w:rsidR="00AE5C89">
        <w:rPr>
          <w:rFonts w:hint="eastAsia"/>
        </w:rPr>
        <w:t>Tor</w:t>
      </w:r>
      <w:r w:rsidR="00AE5C89">
        <w:t>-switch</w:t>
      </w:r>
      <w:r w:rsidR="00AE5C89">
        <w:rPr>
          <w:rFonts w:hint="eastAsia"/>
        </w:rPr>
        <w:t>都维护着一个</w:t>
      </w:r>
      <w:r w:rsidR="00AE5C89">
        <w:rPr>
          <w:rFonts w:hint="eastAsia"/>
        </w:rPr>
        <w:t>V</w:t>
      </w:r>
      <w:r w:rsidR="00AE5C89">
        <w:t>OQ</w:t>
      </w:r>
      <w:r w:rsidR="00AE5C89">
        <w:rPr>
          <w:rFonts w:hint="eastAsia"/>
        </w:rPr>
        <w:t>表来记录每个</w:t>
      </w:r>
      <w:r w:rsidR="00AE5C89">
        <w:rPr>
          <w:rFonts w:hint="eastAsia"/>
        </w:rPr>
        <w:t>V</w:t>
      </w:r>
      <w:r w:rsidR="00AE5C89">
        <w:t>OQ</w:t>
      </w:r>
      <w:r w:rsidR="00AE5C89">
        <w:rPr>
          <w:rFonts w:hint="eastAsia"/>
        </w:rPr>
        <w:t>对应的</w:t>
      </w:r>
      <w:r w:rsidR="00AE5C89">
        <w:t>VOQ</w:t>
      </w:r>
      <w:r w:rsidR="00AE5C89">
        <w:rPr>
          <w:rFonts w:hint="eastAsia"/>
        </w:rPr>
        <w:t>编号和目的</w:t>
      </w:r>
      <w:r w:rsidR="00AE5C89">
        <w:rPr>
          <w:rFonts w:hint="eastAsia"/>
        </w:rPr>
        <w:t>r</w:t>
      </w:r>
      <w:r w:rsidR="00AE5C89">
        <w:t>ack</w:t>
      </w:r>
      <w:r w:rsidR="00AE5C89">
        <w:rPr>
          <w:rFonts w:hint="eastAsia"/>
        </w:rPr>
        <w:t>网络地址。</w:t>
      </w:r>
      <w:r w:rsidR="00AE5C89">
        <w:rPr>
          <w:rFonts w:hint="eastAsia"/>
        </w:rPr>
        <w:t>Tor</w:t>
      </w:r>
      <w:r w:rsidR="00AE5C89">
        <w:t>-switch</w:t>
      </w:r>
      <w:r w:rsidR="00AE5C89">
        <w:rPr>
          <w:rFonts w:hint="eastAsia"/>
        </w:rPr>
        <w:t>中的</w:t>
      </w:r>
      <w:r w:rsidR="00AE5C89">
        <w:rPr>
          <w:rFonts w:hint="eastAsia"/>
        </w:rPr>
        <w:t>d</w:t>
      </w:r>
      <w:r w:rsidR="00AE5C89">
        <w:t>ispa</w:t>
      </w:r>
      <w:r w:rsidR="00AE5C89">
        <w:rPr>
          <w:rFonts w:hint="eastAsia"/>
        </w:rPr>
        <w:t>tcher</w:t>
      </w:r>
      <w:r w:rsidR="00AE5C89">
        <w:rPr>
          <w:rFonts w:hint="eastAsia"/>
        </w:rPr>
        <w:t>模块根据</w:t>
      </w:r>
      <w:r w:rsidR="00AE5C89">
        <w:rPr>
          <w:rFonts w:hint="eastAsia"/>
        </w:rPr>
        <w:t>V</w:t>
      </w:r>
      <w:r w:rsidR="00AE5C89">
        <w:t>OQ</w:t>
      </w:r>
      <w:r w:rsidR="00AE5C89">
        <w:rPr>
          <w:rFonts w:hint="eastAsia"/>
        </w:rPr>
        <w:t>表将从</w:t>
      </w:r>
      <w:r w:rsidR="00AE5C89">
        <w:rPr>
          <w:rFonts w:hint="eastAsia"/>
        </w:rPr>
        <w:t>r</w:t>
      </w:r>
      <w:r w:rsidR="00AE5C89">
        <w:t>ack</w:t>
      </w:r>
      <w:r w:rsidR="00AE5C89">
        <w:rPr>
          <w:rFonts w:hint="eastAsia"/>
        </w:rPr>
        <w:t>下层服务器收到的数据包匹配至对应的目的网络地址的</w:t>
      </w:r>
      <w:r w:rsidR="00AE5C89">
        <w:rPr>
          <w:rFonts w:hint="eastAsia"/>
        </w:rPr>
        <w:t>V</w:t>
      </w:r>
      <w:r w:rsidR="00AE5C89">
        <w:t>OQ</w:t>
      </w:r>
      <w:r w:rsidR="00AE5C89">
        <w:rPr>
          <w:rFonts w:hint="eastAsia"/>
        </w:rPr>
        <w:t>中。</w:t>
      </w:r>
      <w:r w:rsidR="0078060E">
        <w:t>S</w:t>
      </w:r>
      <w:r w:rsidR="0078060E">
        <w:rPr>
          <w:rFonts w:hint="eastAsia"/>
        </w:rPr>
        <w:t>che</w:t>
      </w:r>
      <w:r w:rsidR="0078060E">
        <w:t>duler</w:t>
      </w:r>
      <w:r w:rsidR="0078060E">
        <w:rPr>
          <w:rFonts w:hint="eastAsia"/>
        </w:rPr>
        <w:t>则负责根据控制器发挥的控制信息来将数据转移至对应的发送接口发出，其中，</w:t>
      </w:r>
      <w:r w:rsidR="0078060E">
        <w:rPr>
          <w:rFonts w:hint="eastAsia"/>
        </w:rPr>
        <w:t>T</w:t>
      </w:r>
      <w:r w:rsidR="0078060E">
        <w:t>or-switch</w:t>
      </w:r>
      <w:r w:rsidR="0078060E">
        <w:rPr>
          <w:rFonts w:hint="eastAsia"/>
        </w:rPr>
        <w:t>还通过一个</w:t>
      </w:r>
      <w:r w:rsidR="0078060E">
        <w:rPr>
          <w:rFonts w:hint="eastAsia"/>
        </w:rPr>
        <w:t>t</w:t>
      </w:r>
      <w:r w:rsidR="0078060E">
        <w:t>ransceiver</w:t>
      </w:r>
      <w:r w:rsidR="0078060E">
        <w:rPr>
          <w:rFonts w:hint="eastAsia"/>
        </w:rPr>
        <w:t>与控制器通信。</w:t>
      </w:r>
    </w:p>
    <w:p w14:paraId="026F3C07" w14:textId="77777777" w:rsidR="009D154B" w:rsidRDefault="00F42F2C" w:rsidP="00453EB7">
      <w:pPr>
        <w:ind w:firstLine="420"/>
      </w:pPr>
      <w:r>
        <w:rPr>
          <w:rFonts w:hint="eastAsia"/>
        </w:rPr>
        <w:t>控制平面</w:t>
      </w:r>
      <w:r w:rsidR="009D154B">
        <w:rPr>
          <w:rFonts w:hint="eastAsia"/>
        </w:rPr>
        <w:t>主要由中心控制器组成，负责路由、调度（</w:t>
      </w:r>
      <w:r w:rsidR="009D154B">
        <w:rPr>
          <w:rFonts w:hint="eastAsia"/>
        </w:rPr>
        <w:t>s</w:t>
      </w:r>
      <w:r w:rsidR="009D154B">
        <w:t>cheduling</w:t>
      </w:r>
      <w:r w:rsidR="009D154B">
        <w:rPr>
          <w:rFonts w:hint="eastAsia"/>
        </w:rPr>
        <w:t>）和交换处理功能。它接收来自</w:t>
      </w:r>
      <w:r>
        <w:rPr>
          <w:rFonts w:hint="eastAsia"/>
        </w:rPr>
        <w:t>数据中心网络中所有</w:t>
      </w:r>
      <w:r w:rsidR="009D154B">
        <w:rPr>
          <w:rFonts w:hint="eastAsia"/>
        </w:rPr>
        <w:t>T</w:t>
      </w:r>
      <w:r w:rsidR="009D154B">
        <w:t>or-switch</w:t>
      </w:r>
      <w:r w:rsidR="009D154B">
        <w:rPr>
          <w:rFonts w:hint="eastAsia"/>
        </w:rPr>
        <w:t>的连接建立请求，</w:t>
      </w:r>
      <w:r>
        <w:rPr>
          <w:rFonts w:hint="eastAsia"/>
        </w:rPr>
        <w:t>寻找对应的俗陋方案、给每个连接请求分配时隙并根据时隙分配调度网络资源实现光交换。控制层维护着一个连接状态记录数据，记录着所有光交换机在对应时隙上的状态，数据平面的光交换机就是根据控制器预先分配的光路来进行数据包的转发。控制平面与数据平面通过一个管理网络（</w:t>
      </w:r>
      <w:r>
        <w:rPr>
          <w:rFonts w:hint="eastAsia"/>
        </w:rPr>
        <w:t>M</w:t>
      </w:r>
      <w:r>
        <w:t>anagement Network</w:t>
      </w:r>
      <w:r>
        <w:rPr>
          <w:rFonts w:hint="eastAsia"/>
        </w:rPr>
        <w:t>）相连接。</w:t>
      </w:r>
    </w:p>
    <w:p w14:paraId="005E87C1" w14:textId="77777777" w:rsidR="00F42F2C" w:rsidRDefault="00F42F2C" w:rsidP="00F42F2C">
      <w:pPr>
        <w:pStyle w:val="2"/>
        <w:numPr>
          <w:ilvl w:val="0"/>
          <w:numId w:val="16"/>
        </w:numPr>
      </w:pPr>
      <w:r>
        <w:rPr>
          <w:rFonts w:hint="eastAsia"/>
        </w:rPr>
        <w:t>数据转发过程</w:t>
      </w:r>
    </w:p>
    <w:p w14:paraId="458A94DD" w14:textId="77777777" w:rsidR="00A574F9" w:rsidRDefault="00A574F9" w:rsidP="00A574F9">
      <w:pPr>
        <w:pStyle w:val="3"/>
        <w:numPr>
          <w:ilvl w:val="1"/>
          <w:numId w:val="16"/>
        </w:numPr>
      </w:pPr>
      <w:r>
        <w:rPr>
          <w:rFonts w:hint="eastAsia"/>
        </w:rPr>
        <w:t>b</w:t>
      </w:r>
      <w:r>
        <w:t>urst</w:t>
      </w:r>
      <w:r>
        <w:rPr>
          <w:rFonts w:hint="eastAsia"/>
        </w:rPr>
        <w:t>的</w:t>
      </w:r>
      <w:r w:rsidR="00BC7A1F">
        <w:rPr>
          <w:rFonts w:hint="eastAsia"/>
        </w:rPr>
        <w:t>产生与发送</w:t>
      </w:r>
    </w:p>
    <w:p w14:paraId="707DB107" w14:textId="77777777" w:rsidR="00A574F9" w:rsidRDefault="00A574F9" w:rsidP="00A574F9">
      <w:pPr>
        <w:ind w:firstLineChars="200" w:firstLine="420"/>
      </w:pPr>
      <w:r>
        <w:rPr>
          <w:rFonts w:hint="eastAsia"/>
        </w:rPr>
        <w:t>b</w:t>
      </w:r>
      <w:r>
        <w:t>urst</w:t>
      </w:r>
      <w:r>
        <w:rPr>
          <w:rFonts w:hint="eastAsia"/>
        </w:rPr>
        <w:t>的形成可以是基于时间的，也可以是基于长度的。当数据包到达一个空的</w:t>
      </w:r>
      <w:r>
        <w:t>VOQ</w:t>
      </w:r>
      <w:r>
        <w:rPr>
          <w:rFonts w:hint="eastAsia"/>
        </w:rPr>
        <w:t>中时，计时器启动，所有到达该</w:t>
      </w:r>
      <w:r>
        <w:rPr>
          <w:rFonts w:hint="eastAsia"/>
        </w:rPr>
        <w:t>V</w:t>
      </w:r>
      <w:r>
        <w:t>OQ</w:t>
      </w:r>
      <w:r>
        <w:rPr>
          <w:rFonts w:hint="eastAsia"/>
        </w:rPr>
        <w:t>的数据包开始聚集，当计时器超时或</w:t>
      </w:r>
      <w:r>
        <w:rPr>
          <w:rFonts w:hint="eastAsia"/>
        </w:rPr>
        <w:t>V</w:t>
      </w:r>
      <w:r>
        <w:t>OQ</w:t>
      </w:r>
      <w:r>
        <w:rPr>
          <w:rFonts w:hint="eastAsia"/>
        </w:rPr>
        <w:t>中聚集的数据长度超过了阈值时，</w:t>
      </w:r>
      <w:r w:rsidR="00645B6B">
        <w:rPr>
          <w:rFonts w:hint="eastAsia"/>
        </w:rPr>
        <w:t>就</w:t>
      </w:r>
      <w:r>
        <w:rPr>
          <w:rFonts w:hint="eastAsia"/>
        </w:rPr>
        <w:t>产生一个控制数据包（</w:t>
      </w:r>
      <w:r>
        <w:rPr>
          <w:rFonts w:hint="eastAsia"/>
        </w:rPr>
        <w:t>c</w:t>
      </w:r>
      <w:r>
        <w:t>ontrol packet</w:t>
      </w:r>
      <w:r>
        <w:rPr>
          <w:rFonts w:hint="eastAsia"/>
        </w:rPr>
        <w:t>），使用</w:t>
      </w:r>
      <w:r>
        <w:rPr>
          <w:rFonts w:hint="eastAsia"/>
        </w:rPr>
        <w:t>t</w:t>
      </w:r>
      <w:r>
        <w:t>ransceiver</w:t>
      </w:r>
      <w:r>
        <w:rPr>
          <w:rFonts w:hint="eastAsia"/>
        </w:rPr>
        <w:t>发送给控制平面的控制器。这个控制数据包包含了</w:t>
      </w:r>
      <w:r w:rsidR="00E96BE0">
        <w:rPr>
          <w:rFonts w:hint="eastAsia"/>
        </w:rPr>
        <w:t>数据</w:t>
      </w:r>
      <w:r>
        <w:rPr>
          <w:rFonts w:hint="eastAsia"/>
        </w:rPr>
        <w:t>的长度、源和目的</w:t>
      </w:r>
      <w:r>
        <w:rPr>
          <w:rFonts w:hint="eastAsia"/>
        </w:rPr>
        <w:t>I</w:t>
      </w:r>
      <w:r>
        <w:t>P</w:t>
      </w:r>
      <w:r>
        <w:rPr>
          <w:rFonts w:hint="eastAsia"/>
        </w:rPr>
        <w:t>地址</w:t>
      </w:r>
      <w:r w:rsidR="00660A37">
        <w:rPr>
          <w:rFonts w:hint="eastAsia"/>
        </w:rPr>
        <w:t>和</w:t>
      </w:r>
      <w:r w:rsidR="00CC0F6F">
        <w:rPr>
          <w:rFonts w:hint="eastAsia"/>
        </w:rPr>
        <w:t>源和目的</w:t>
      </w:r>
      <w:r w:rsidR="00CC0F6F">
        <w:rPr>
          <w:rFonts w:hint="eastAsia"/>
        </w:rPr>
        <w:t>T</w:t>
      </w:r>
      <w:r w:rsidR="00CC0F6F">
        <w:t xml:space="preserve">or-switch </w:t>
      </w:r>
      <w:r w:rsidR="00660A37">
        <w:rPr>
          <w:rFonts w:hint="eastAsia"/>
        </w:rPr>
        <w:t>I</w:t>
      </w:r>
      <w:r w:rsidR="00660A37">
        <w:t>D</w:t>
      </w:r>
      <w:r w:rsidR="00660A37">
        <w:rPr>
          <w:rFonts w:hint="eastAsia"/>
        </w:rPr>
        <w:t>值</w:t>
      </w:r>
      <w:r>
        <w:rPr>
          <w:rFonts w:hint="eastAsia"/>
        </w:rPr>
        <w:t>等信息，具体结构见</w:t>
      </w:r>
      <w:r>
        <w:rPr>
          <w:rFonts w:hint="eastAsia"/>
        </w:rPr>
        <w:t>Figure</w:t>
      </w:r>
      <w:r>
        <w:t xml:space="preserve"> 12</w:t>
      </w:r>
      <w:r w:rsidR="00660A37">
        <w:t>。</w:t>
      </w:r>
      <w:r w:rsidR="00660A37">
        <w:rPr>
          <w:rFonts w:hint="eastAsia"/>
        </w:rPr>
        <w:t>在数据中心网络中每一个</w:t>
      </w:r>
      <w:r w:rsidR="00660A37">
        <w:rPr>
          <w:rFonts w:hint="eastAsia"/>
        </w:rPr>
        <w:t>T</w:t>
      </w:r>
      <w:r w:rsidR="00660A37">
        <w:t>or-switch</w:t>
      </w:r>
      <w:r w:rsidR="00660A37">
        <w:rPr>
          <w:rFonts w:hint="eastAsia"/>
        </w:rPr>
        <w:t>都被指定了一个</w:t>
      </w:r>
      <w:r w:rsidR="00660A37">
        <w:rPr>
          <w:rFonts w:hint="eastAsia"/>
        </w:rPr>
        <w:t>I</w:t>
      </w:r>
      <w:r w:rsidR="00660A37">
        <w:t>D</w:t>
      </w:r>
      <w:r w:rsidR="00660A37">
        <w:rPr>
          <w:rFonts w:hint="eastAsia"/>
        </w:rPr>
        <w:t>编号，从</w:t>
      </w:r>
      <w:r w:rsidR="00660A37">
        <w:rPr>
          <w:rFonts w:hint="eastAsia"/>
        </w:rPr>
        <w:t>0</w:t>
      </w:r>
      <w:r w:rsidR="00660A37">
        <w:rPr>
          <w:rFonts w:hint="eastAsia"/>
        </w:rPr>
        <w:t>至</w:t>
      </w:r>
      <m:oMath>
        <m:r>
          <m:rPr>
            <m:sty m:val="p"/>
          </m:rPr>
          <w:rPr>
            <w:rFonts w:ascii="Cambria Math" w:hAnsi="Cambria Math"/>
          </w:rPr>
          <m:t>N-1</m:t>
        </m:r>
      </m:oMath>
      <w:r w:rsidR="00660A37">
        <w:rPr>
          <w:rFonts w:hint="eastAsia"/>
        </w:rPr>
        <w:t>，</w:t>
      </w:r>
      <w:r w:rsidR="00660A37">
        <w:rPr>
          <w:rFonts w:hint="eastAsia"/>
        </w:rPr>
        <w:t>N</w:t>
      </w:r>
      <w:r w:rsidR="00660A37">
        <w:rPr>
          <w:rFonts w:hint="eastAsia"/>
        </w:rPr>
        <w:t>是网络中</w:t>
      </w:r>
      <w:r w:rsidR="00660A37">
        <w:rPr>
          <w:rFonts w:hint="eastAsia"/>
        </w:rPr>
        <w:t>r</w:t>
      </w:r>
      <w:r w:rsidR="00660A37">
        <w:t>ack</w:t>
      </w:r>
      <w:r w:rsidR="00660A37">
        <w:rPr>
          <w:rFonts w:hint="eastAsia"/>
        </w:rPr>
        <w:t>的数量，这些</w:t>
      </w:r>
      <w:r w:rsidR="00660A37">
        <w:rPr>
          <w:rFonts w:hint="eastAsia"/>
        </w:rPr>
        <w:t>I</w:t>
      </w:r>
      <w:r w:rsidR="00660A37">
        <w:t>D</w:t>
      </w:r>
      <w:r w:rsidR="00660A37">
        <w:rPr>
          <w:rFonts w:hint="eastAsia"/>
        </w:rPr>
        <w:t>编号被控制器用于做路由和调度算法。控制器处理了控制数据包后，分配一个开始时间</w:t>
      </w:r>
      <w:r w:rsidR="00660A37">
        <w:t>（</w:t>
      </w:r>
      <w:r w:rsidR="00660A37">
        <w:rPr>
          <w:rFonts w:hint="eastAsia"/>
        </w:rPr>
        <w:t>s</w:t>
      </w:r>
      <w:r w:rsidR="00660A37">
        <w:t>tart time</w:t>
      </w:r>
      <w:r w:rsidR="00660A37">
        <w:t>）</w:t>
      </w:r>
      <w:r w:rsidR="00660A37">
        <w:rPr>
          <w:rFonts w:hint="eastAsia"/>
        </w:rPr>
        <w:t>和</w:t>
      </w:r>
      <w:r w:rsidR="00660A37">
        <w:t>T</w:t>
      </w:r>
      <w:r w:rsidR="00660A37">
        <w:rPr>
          <w:rFonts w:hint="eastAsia"/>
        </w:rPr>
        <w:t>or</w:t>
      </w:r>
      <w:r w:rsidR="00660A37">
        <w:t>-switch</w:t>
      </w:r>
      <w:r w:rsidR="00660A37">
        <w:rPr>
          <w:rFonts w:hint="eastAsia"/>
        </w:rPr>
        <w:t>接口号，</w:t>
      </w:r>
      <w:r w:rsidR="00E96BE0">
        <w:rPr>
          <w:rFonts w:hint="eastAsia"/>
        </w:rPr>
        <w:t>数据</w:t>
      </w:r>
      <w:r w:rsidR="00660A37">
        <w:rPr>
          <w:rFonts w:hint="eastAsia"/>
        </w:rPr>
        <w:t>之后会从接口号对应的</w:t>
      </w:r>
      <w:r w:rsidR="00660A37">
        <w:t>T</w:t>
      </w:r>
      <w:r w:rsidR="00660A37">
        <w:rPr>
          <w:rFonts w:hint="eastAsia"/>
        </w:rPr>
        <w:t>o</w:t>
      </w:r>
      <w:r w:rsidR="00660A37">
        <w:t>r-switch</w:t>
      </w:r>
      <w:r w:rsidR="00660A37">
        <w:rPr>
          <w:rFonts w:hint="eastAsia"/>
        </w:rPr>
        <w:t>接口发出，并将这些信息加入到控制数据包中发回给对应的源</w:t>
      </w:r>
      <w:r w:rsidR="00660A37">
        <w:rPr>
          <w:rFonts w:hint="eastAsia"/>
        </w:rPr>
        <w:t>Tor</w:t>
      </w:r>
      <w:r w:rsidR="00660A37">
        <w:t>-</w:t>
      </w:r>
      <w:r w:rsidR="00660A37">
        <w:rPr>
          <w:rFonts w:hint="eastAsia"/>
        </w:rPr>
        <w:t>swi</w:t>
      </w:r>
      <w:r w:rsidR="00660A37">
        <w:t>tch</w:t>
      </w:r>
      <w:r w:rsidR="00660A37">
        <w:t>。</w:t>
      </w:r>
      <w:r w:rsidR="00645B6B">
        <w:rPr>
          <w:rFonts w:hint="eastAsia"/>
        </w:rPr>
        <w:t>当源</w:t>
      </w:r>
      <w:r w:rsidR="00645B6B">
        <w:rPr>
          <w:rFonts w:hint="eastAsia"/>
        </w:rPr>
        <w:t>To</w:t>
      </w:r>
      <w:r w:rsidR="00645B6B">
        <w:t>r-switch</w:t>
      </w:r>
      <w:r w:rsidR="00645B6B">
        <w:rPr>
          <w:rFonts w:hint="eastAsia"/>
        </w:rPr>
        <w:t>接收到返回回来的控制数据包后，就根据其中的信息</w:t>
      </w:r>
      <w:r w:rsidR="00E96BE0">
        <w:rPr>
          <w:rFonts w:hint="eastAsia"/>
        </w:rPr>
        <w:t>抽取</w:t>
      </w:r>
      <w:r w:rsidR="00E96BE0">
        <w:rPr>
          <w:rFonts w:hint="eastAsia"/>
        </w:rPr>
        <w:t>V</w:t>
      </w:r>
      <w:r w:rsidR="00E96BE0">
        <w:t>OQ</w:t>
      </w:r>
      <w:r w:rsidR="00E96BE0">
        <w:rPr>
          <w:rFonts w:hint="eastAsia"/>
        </w:rPr>
        <w:t>中的数据</w:t>
      </w:r>
      <w:r w:rsidR="00645B6B">
        <w:rPr>
          <w:rFonts w:hint="eastAsia"/>
        </w:rPr>
        <w:t>产生一个</w:t>
      </w:r>
      <w:r w:rsidR="00645B6B">
        <w:rPr>
          <w:rFonts w:hint="eastAsia"/>
        </w:rPr>
        <w:t>b</w:t>
      </w:r>
      <w:r w:rsidR="00645B6B">
        <w:t>urst</w:t>
      </w:r>
      <w:r w:rsidR="00645B6B">
        <w:t>，</w:t>
      </w:r>
      <w:r w:rsidR="00E96BE0">
        <w:rPr>
          <w:rFonts w:hint="eastAsia"/>
        </w:rPr>
        <w:t>并在指定的时隙从对应的</w:t>
      </w:r>
      <w:r w:rsidR="00E96BE0">
        <w:rPr>
          <w:rFonts w:hint="eastAsia"/>
        </w:rPr>
        <w:t>Tor</w:t>
      </w:r>
      <w:r w:rsidR="00E96BE0">
        <w:t>-switch</w:t>
      </w:r>
      <w:r w:rsidR="00E96BE0">
        <w:rPr>
          <w:rFonts w:hint="eastAsia"/>
        </w:rPr>
        <w:t>接口发出。尽管</w:t>
      </w:r>
      <w:r w:rsidR="00E96BE0">
        <w:rPr>
          <w:rFonts w:hint="eastAsia"/>
        </w:rPr>
        <w:t>V</w:t>
      </w:r>
      <w:r w:rsidR="00E96BE0">
        <w:t>OQ</w:t>
      </w:r>
      <w:r w:rsidR="00E96BE0">
        <w:rPr>
          <w:rFonts w:hint="eastAsia"/>
        </w:rPr>
        <w:t>非空，</w:t>
      </w:r>
      <w:r w:rsidR="00E96BE0">
        <w:t>s</w:t>
      </w:r>
      <w:r w:rsidR="00E96BE0">
        <w:rPr>
          <w:rFonts w:hint="eastAsia"/>
        </w:rPr>
        <w:t>cheduler</w:t>
      </w:r>
      <w:r w:rsidR="00E96BE0">
        <w:rPr>
          <w:rFonts w:hint="eastAsia"/>
        </w:rPr>
        <w:t>模块依然会在控制数据包发出后初始化一个新的计时器，因为在控制数据包发出的</w:t>
      </w:r>
      <w:r w:rsidR="00E96BE0">
        <w:rPr>
          <w:rFonts w:hint="eastAsia"/>
        </w:rPr>
        <w:t>R</w:t>
      </w:r>
      <w:r w:rsidR="00E96BE0">
        <w:t>TT</w:t>
      </w:r>
      <w:r w:rsidR="00E96BE0">
        <w:rPr>
          <w:rFonts w:hint="eastAsia"/>
        </w:rPr>
        <w:t>时间间隔内会有新的数据包达到该</w:t>
      </w:r>
      <w:r w:rsidR="00E96BE0">
        <w:rPr>
          <w:rFonts w:hint="eastAsia"/>
        </w:rPr>
        <w:t>V</w:t>
      </w:r>
      <w:r w:rsidR="00E96BE0">
        <w:t>OQ</w:t>
      </w:r>
      <w:r w:rsidR="00E96BE0">
        <w:t>。</w:t>
      </w:r>
    </w:p>
    <w:p w14:paraId="20FD45D1" w14:textId="77777777" w:rsidR="00660A37" w:rsidRDefault="00660A37" w:rsidP="00660A37">
      <w:pPr>
        <w:keepNext/>
        <w:jc w:val="center"/>
      </w:pPr>
      <w:r>
        <w:rPr>
          <w:noProof/>
        </w:rPr>
        <w:lastRenderedPageBreak/>
        <w:drawing>
          <wp:inline distT="0" distB="0" distL="0" distR="0" wp14:anchorId="57392912" wp14:editId="46E98229">
            <wp:extent cx="4650190" cy="2512088"/>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53719" cy="2513994"/>
                    </a:xfrm>
                    <a:prstGeom prst="rect">
                      <a:avLst/>
                    </a:prstGeom>
                  </pic:spPr>
                </pic:pic>
              </a:graphicData>
            </a:graphic>
          </wp:inline>
        </w:drawing>
      </w:r>
    </w:p>
    <w:p w14:paraId="2F6C2889" w14:textId="77777777" w:rsidR="00E53DC3" w:rsidRDefault="00660A37" w:rsidP="00660A37">
      <w:pPr>
        <w:pStyle w:val="a5"/>
        <w:jc w:val="center"/>
      </w:pPr>
      <w:r>
        <w:t xml:space="preserve">Figure </w:t>
      </w:r>
      <w:r w:rsidR="007A44AD">
        <w:rPr>
          <w:noProof/>
        </w:rPr>
        <w:fldChar w:fldCharType="begin"/>
      </w:r>
      <w:r w:rsidR="007A44AD">
        <w:rPr>
          <w:noProof/>
        </w:rPr>
        <w:instrText xml:space="preserve"> SEQ Figure \* ARABIC </w:instrText>
      </w:r>
      <w:r w:rsidR="007A44AD">
        <w:rPr>
          <w:noProof/>
        </w:rPr>
        <w:fldChar w:fldCharType="separate"/>
      </w:r>
      <w:r w:rsidR="008928F9">
        <w:rPr>
          <w:noProof/>
        </w:rPr>
        <w:t>12</w:t>
      </w:r>
      <w:r w:rsidR="007A44AD">
        <w:rPr>
          <w:noProof/>
        </w:rPr>
        <w:fldChar w:fldCharType="end"/>
      </w:r>
    </w:p>
    <w:p w14:paraId="635BDFCB" w14:textId="77777777" w:rsidR="00660A37" w:rsidRDefault="00E96BE0" w:rsidP="00E96BE0">
      <w:pPr>
        <w:pStyle w:val="3"/>
        <w:numPr>
          <w:ilvl w:val="1"/>
          <w:numId w:val="16"/>
        </w:numPr>
      </w:pPr>
      <w:r>
        <w:rPr>
          <w:rFonts w:hint="eastAsia"/>
        </w:rPr>
        <w:t>burst</w:t>
      </w:r>
      <w:r w:rsidR="00090F6E">
        <w:rPr>
          <w:rFonts w:hint="eastAsia"/>
        </w:rPr>
        <w:t>接收过程</w:t>
      </w:r>
    </w:p>
    <w:p w14:paraId="56A54849" w14:textId="77777777" w:rsidR="00E96BE0" w:rsidRDefault="00CC0F6F" w:rsidP="00CC0F6F">
      <w:pPr>
        <w:ind w:firstLineChars="200" w:firstLine="420"/>
      </w:pPr>
      <w:r>
        <w:rPr>
          <w:rFonts w:hint="eastAsia"/>
        </w:rPr>
        <w:t>当</w:t>
      </w:r>
      <w:r>
        <w:rPr>
          <w:rFonts w:hint="eastAsia"/>
        </w:rPr>
        <w:t>b</w:t>
      </w:r>
      <w:r>
        <w:t>urst</w:t>
      </w:r>
      <w:r>
        <w:rPr>
          <w:rFonts w:hint="eastAsia"/>
        </w:rPr>
        <w:t>到达目的</w:t>
      </w:r>
      <w:r>
        <w:rPr>
          <w:rFonts w:hint="eastAsia"/>
        </w:rPr>
        <w:t>T</w:t>
      </w:r>
      <w:r>
        <w:t>or-switch</w:t>
      </w:r>
      <w:r>
        <w:rPr>
          <w:rFonts w:hint="eastAsia"/>
        </w:rPr>
        <w:t>后，</w:t>
      </w:r>
      <w:r>
        <w:rPr>
          <w:rFonts w:hint="eastAsia"/>
        </w:rPr>
        <w:t>Tor</w:t>
      </w:r>
      <w:r>
        <w:t>-switch</w:t>
      </w:r>
      <w:r>
        <w:rPr>
          <w:rFonts w:hint="eastAsia"/>
        </w:rPr>
        <w:t>中的</w:t>
      </w:r>
      <w:r>
        <w:rPr>
          <w:rFonts w:hint="eastAsia"/>
        </w:rPr>
        <w:t>bu</w:t>
      </w:r>
      <w:r>
        <w:t>rst disassembler</w:t>
      </w:r>
      <w:r>
        <w:rPr>
          <w:rFonts w:hint="eastAsia"/>
        </w:rPr>
        <w:t>和</w:t>
      </w:r>
      <w:r>
        <w:rPr>
          <w:rFonts w:hint="eastAsia"/>
        </w:rPr>
        <w:t>packe</w:t>
      </w:r>
      <w:r>
        <w:t>t extractor</w:t>
      </w:r>
      <w:r>
        <w:rPr>
          <w:rFonts w:hint="eastAsia"/>
        </w:rPr>
        <w:t>模块便会将数据包从</w:t>
      </w:r>
      <w:r>
        <w:rPr>
          <w:rFonts w:hint="eastAsia"/>
        </w:rPr>
        <w:t>b</w:t>
      </w:r>
      <w:r>
        <w:t>urst</w:t>
      </w:r>
      <w:r>
        <w:rPr>
          <w:rFonts w:hint="eastAsia"/>
        </w:rPr>
        <w:t>中抽取出来并</w:t>
      </w:r>
      <w:r w:rsidR="00F27DAE">
        <w:rPr>
          <w:rFonts w:hint="eastAsia"/>
        </w:rPr>
        <w:t>通过电路交换发送给其所在</w:t>
      </w:r>
      <w:r w:rsidR="00F27DAE">
        <w:rPr>
          <w:rFonts w:hint="eastAsia"/>
        </w:rPr>
        <w:t>r</w:t>
      </w:r>
      <w:r w:rsidR="00F27DAE">
        <w:t>ack</w:t>
      </w:r>
      <w:r w:rsidR="00F27DAE">
        <w:rPr>
          <w:rFonts w:hint="eastAsia"/>
        </w:rPr>
        <w:t>下的各个服务器。</w:t>
      </w:r>
    </w:p>
    <w:p w14:paraId="1DD2F4AF" w14:textId="77777777" w:rsidR="00F27DAE" w:rsidRDefault="00F27DAE" w:rsidP="00F27DAE">
      <w:pPr>
        <w:pStyle w:val="3"/>
        <w:numPr>
          <w:ilvl w:val="1"/>
          <w:numId w:val="16"/>
        </w:numPr>
      </w:pPr>
      <w:r>
        <w:rPr>
          <w:rFonts w:hint="eastAsia"/>
        </w:rPr>
        <w:t>控制平面的处理过程</w:t>
      </w:r>
    </w:p>
    <w:p w14:paraId="4101A116" w14:textId="77777777" w:rsidR="00F27DAE" w:rsidRDefault="00F27DAE" w:rsidP="004E3A57">
      <w:pPr>
        <w:ind w:firstLineChars="200" w:firstLine="420"/>
      </w:pPr>
      <w:r>
        <w:rPr>
          <w:rFonts w:hint="eastAsia"/>
        </w:rPr>
        <w:t>控制器维护着所有光交换机的连接情况信息，并实现路由、调度和操作交换机的处理</w:t>
      </w:r>
      <w:r w:rsidR="004E3A57">
        <w:rPr>
          <w:rFonts w:hint="eastAsia"/>
        </w:rPr>
        <w:t>。其资源分配机制用</w:t>
      </w:r>
      <w:r w:rsidR="004E3A57">
        <w:rPr>
          <w:rFonts w:hint="eastAsia"/>
        </w:rPr>
        <w:t>h</w:t>
      </w:r>
      <w:r w:rsidR="004E3A57">
        <w:t>orizon scheduling</w:t>
      </w:r>
      <w:r w:rsidR="004E3A57">
        <w:rPr>
          <w:rFonts w:hint="eastAsia"/>
        </w:rPr>
        <w:t>来表示，</w:t>
      </w:r>
      <w:r w:rsidR="004E3A57">
        <w:rPr>
          <w:rFonts w:hint="eastAsia"/>
        </w:rPr>
        <w:t>h</w:t>
      </w:r>
      <w:r w:rsidR="004E3A57">
        <w:t>orizon</w:t>
      </w:r>
      <w:r w:rsidR="004E3A57">
        <w:rPr>
          <w:rFonts w:hint="eastAsia"/>
        </w:rPr>
        <w:t>指的是最近的可以使用的空余传输资源的时隙，如</w:t>
      </w:r>
      <w:r w:rsidR="004E3A57">
        <w:rPr>
          <w:rFonts w:hint="eastAsia"/>
        </w:rPr>
        <w:t>Fi</w:t>
      </w:r>
      <w:r w:rsidR="004E3A57">
        <w:t>gure 13</w:t>
      </w:r>
      <w:r w:rsidR="004E3A57">
        <w:rPr>
          <w:rFonts w:hint="eastAsia"/>
        </w:rPr>
        <w:t>所示。其中图</w:t>
      </w:r>
      <w:r w:rsidR="004E3A57">
        <w:rPr>
          <w:rFonts w:hint="eastAsia"/>
        </w:rPr>
        <w:t>(</w:t>
      </w:r>
      <w:r w:rsidR="004E3A57">
        <w:t>a)</w:t>
      </w:r>
      <w:r w:rsidR="004E3A57">
        <w:rPr>
          <w:rFonts w:hint="eastAsia"/>
        </w:rPr>
        <w:t>展示的是在控制数据包到达前的各传输通路的状态，</w:t>
      </w:r>
      <w:r w:rsidR="004E3A57">
        <w:rPr>
          <w:rFonts w:hint="eastAsia"/>
        </w:rPr>
        <w:t>h</w:t>
      </w:r>
      <w:r w:rsidR="004E3A57">
        <w:t>orizon scheduling</w:t>
      </w:r>
      <w:r w:rsidR="004E3A57">
        <w:rPr>
          <w:rFonts w:hint="eastAsia"/>
        </w:rPr>
        <w:t>寻找其中有可用通路资源的最近时间来安排本次</w:t>
      </w:r>
      <w:r w:rsidR="004E3A57">
        <w:rPr>
          <w:rFonts w:hint="eastAsia"/>
        </w:rPr>
        <w:t>b</w:t>
      </w:r>
      <w:r w:rsidR="004E3A57">
        <w:t>urst</w:t>
      </w:r>
      <w:r w:rsidR="004E3A57">
        <w:rPr>
          <w:rFonts w:hint="eastAsia"/>
        </w:rPr>
        <w:t>的发送。图</w:t>
      </w:r>
      <w:r w:rsidR="004E3A57">
        <w:rPr>
          <w:rFonts w:hint="eastAsia"/>
        </w:rPr>
        <w:t>(</w:t>
      </w:r>
      <w:r w:rsidR="004E3A57">
        <w:t>b)</w:t>
      </w:r>
      <w:r w:rsidR="004E3A57">
        <w:rPr>
          <w:rFonts w:hint="eastAsia"/>
        </w:rPr>
        <w:t>展示了分配时隙之后的状态。</w:t>
      </w:r>
    </w:p>
    <w:p w14:paraId="768D95B7" w14:textId="77777777" w:rsidR="004E3A57" w:rsidRDefault="004E3A57" w:rsidP="004E3A57">
      <w:pPr>
        <w:keepNext/>
        <w:jc w:val="center"/>
      </w:pPr>
      <w:r>
        <w:rPr>
          <w:noProof/>
        </w:rPr>
        <w:lastRenderedPageBreak/>
        <w:drawing>
          <wp:inline distT="0" distB="0" distL="0" distR="0" wp14:anchorId="07334AF2" wp14:editId="55CED68B">
            <wp:extent cx="4077774" cy="4320791"/>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82125" cy="4325402"/>
                    </a:xfrm>
                    <a:prstGeom prst="rect">
                      <a:avLst/>
                    </a:prstGeom>
                  </pic:spPr>
                </pic:pic>
              </a:graphicData>
            </a:graphic>
          </wp:inline>
        </w:drawing>
      </w:r>
    </w:p>
    <w:p w14:paraId="30B58DAF" w14:textId="77777777" w:rsidR="004E3A57" w:rsidRDefault="004E3A57" w:rsidP="00921AE7">
      <w:pPr>
        <w:pStyle w:val="a5"/>
        <w:jc w:val="center"/>
      </w:pPr>
      <w:r>
        <w:t xml:space="preserve">Figure </w:t>
      </w:r>
      <w:r w:rsidR="007A44AD">
        <w:rPr>
          <w:noProof/>
        </w:rPr>
        <w:fldChar w:fldCharType="begin"/>
      </w:r>
      <w:r w:rsidR="007A44AD">
        <w:rPr>
          <w:noProof/>
        </w:rPr>
        <w:instrText xml:space="preserve"> SEQ Figure \* ARABIC </w:instrText>
      </w:r>
      <w:r w:rsidR="007A44AD">
        <w:rPr>
          <w:noProof/>
        </w:rPr>
        <w:fldChar w:fldCharType="separate"/>
      </w:r>
      <w:r w:rsidR="008928F9">
        <w:rPr>
          <w:noProof/>
        </w:rPr>
        <w:t>13</w:t>
      </w:r>
      <w:r w:rsidR="007A44AD">
        <w:rPr>
          <w:noProof/>
        </w:rPr>
        <w:fldChar w:fldCharType="end"/>
      </w:r>
    </w:p>
    <w:p w14:paraId="40094452" w14:textId="77777777" w:rsidR="00921AE7" w:rsidRDefault="00921AE7" w:rsidP="00E0414B">
      <w:pPr>
        <w:ind w:firstLineChars="200" w:firstLine="420"/>
      </w:pPr>
      <w:r>
        <w:rPr>
          <w:rFonts w:hint="eastAsia"/>
        </w:rPr>
        <w:t>在</w:t>
      </w:r>
      <w:r w:rsidR="00E0414B">
        <w:rPr>
          <w:rFonts w:hint="eastAsia"/>
        </w:rPr>
        <w:t>控制数据包发送后，控制器会产生一个处理信息（</w:t>
      </w:r>
      <w:r w:rsidR="00E0414B">
        <w:rPr>
          <w:rFonts w:hint="eastAsia"/>
        </w:rPr>
        <w:t>c</w:t>
      </w:r>
      <w:r w:rsidR="00E0414B">
        <w:t>onfiguration message</w:t>
      </w:r>
      <w:r w:rsidR="00E0414B">
        <w:rPr>
          <w:rFonts w:hint="eastAsia"/>
        </w:rPr>
        <w:t>），控制器在其中设置了输入接口、输出接口和执行时间等信息，同时也将其源</w:t>
      </w:r>
      <w:r w:rsidR="00E0414B">
        <w:rPr>
          <w:rFonts w:hint="eastAsia"/>
        </w:rPr>
        <w:t>I</w:t>
      </w:r>
      <w:r w:rsidR="00E0414B">
        <w:t>P</w:t>
      </w:r>
      <w:r w:rsidR="00E0414B">
        <w:rPr>
          <w:rFonts w:hint="eastAsia"/>
        </w:rPr>
        <w:t>设置成控制器的</w:t>
      </w:r>
      <w:r w:rsidR="00E0414B">
        <w:t>IP</w:t>
      </w:r>
      <w:r w:rsidR="00E0414B">
        <w:rPr>
          <w:rFonts w:hint="eastAsia"/>
        </w:rPr>
        <w:t>并把目的</w:t>
      </w:r>
      <w:r w:rsidR="00E0414B">
        <w:rPr>
          <w:rFonts w:hint="eastAsia"/>
        </w:rPr>
        <w:t>I</w:t>
      </w:r>
      <w:r w:rsidR="00E0414B">
        <w:t>P</w:t>
      </w:r>
      <w:r w:rsidR="00E0414B">
        <w:rPr>
          <w:rFonts w:hint="eastAsia"/>
        </w:rPr>
        <w:t>设置为光交换机的</w:t>
      </w:r>
      <w:r w:rsidR="00E0414B">
        <w:t>IP</w:t>
      </w:r>
      <w:r w:rsidR="00E0414B">
        <w:rPr>
          <w:rFonts w:hint="eastAsia"/>
        </w:rPr>
        <w:t>地址，最后将该处理信息发送至对应的光交换机，光交换机的控制器会根据处理信息中的说明进行操作。</w:t>
      </w:r>
    </w:p>
    <w:p w14:paraId="3E8EDE26" w14:textId="77777777" w:rsidR="007E01DE" w:rsidRDefault="007E01DE" w:rsidP="007E01DE">
      <w:pPr>
        <w:pStyle w:val="2"/>
        <w:numPr>
          <w:ilvl w:val="0"/>
          <w:numId w:val="16"/>
        </w:numPr>
      </w:pPr>
      <w:r>
        <w:rPr>
          <w:rFonts w:hint="eastAsia"/>
        </w:rPr>
        <w:t>性能评估</w:t>
      </w:r>
    </w:p>
    <w:p w14:paraId="09ED21EA" w14:textId="77777777" w:rsidR="007E01DE" w:rsidRDefault="007E01DE" w:rsidP="007E01DE">
      <w:pPr>
        <w:ind w:firstLineChars="200" w:firstLine="420"/>
      </w:pPr>
      <w:r>
        <w:rPr>
          <w:rFonts w:hint="eastAsia"/>
        </w:rPr>
        <w:t>传统的光突发交换技术相比于这里的改进架构，缺少了对控制数据包</w:t>
      </w:r>
      <w:r>
        <w:rPr>
          <w:rFonts w:hint="eastAsia"/>
        </w:rPr>
        <w:t>c</w:t>
      </w:r>
      <w:r>
        <w:t xml:space="preserve">ontrol </w:t>
      </w:r>
      <w:r>
        <w:rPr>
          <w:rFonts w:hint="eastAsia"/>
        </w:rPr>
        <w:t>packet</w:t>
      </w:r>
      <w:r>
        <w:rPr>
          <w:rFonts w:hint="eastAsia"/>
        </w:rPr>
        <w:t>的回传，于是</w:t>
      </w:r>
      <w:r>
        <w:rPr>
          <w:rFonts w:hint="eastAsia"/>
        </w:rPr>
        <w:t>b</w:t>
      </w:r>
      <w:r>
        <w:t>urst</w:t>
      </w:r>
      <w:r>
        <w:rPr>
          <w:rFonts w:hint="eastAsia"/>
        </w:rPr>
        <w:t>的产生和发送时间需要</w:t>
      </w:r>
      <w:r>
        <w:rPr>
          <w:rFonts w:hint="eastAsia"/>
        </w:rPr>
        <w:t>T</w:t>
      </w:r>
      <w:r>
        <w:t>or-switch</w:t>
      </w:r>
      <w:r>
        <w:rPr>
          <w:rFonts w:hint="eastAsia"/>
        </w:rPr>
        <w:t>设置一个时间偏置来决定，及在</w:t>
      </w:r>
      <w:r>
        <w:rPr>
          <w:rFonts w:hint="eastAsia"/>
        </w:rPr>
        <w:t>Tor</w:t>
      </w:r>
      <w:r>
        <w:t>-switch</w:t>
      </w:r>
      <w:r>
        <w:rPr>
          <w:rFonts w:hint="eastAsia"/>
        </w:rPr>
        <w:t>将</w:t>
      </w:r>
      <w:r>
        <w:rPr>
          <w:rFonts w:hint="eastAsia"/>
        </w:rPr>
        <w:t>c</w:t>
      </w:r>
      <w:r>
        <w:t>ontrol packet</w:t>
      </w:r>
      <w:r>
        <w:rPr>
          <w:rFonts w:hint="eastAsia"/>
        </w:rPr>
        <w:t>发出后便开始计时，达到时间偏置后就发送</w:t>
      </w:r>
      <w:r>
        <w:rPr>
          <w:rFonts w:hint="eastAsia"/>
        </w:rPr>
        <w:t>b</w:t>
      </w:r>
      <w:r>
        <w:t>urst</w:t>
      </w:r>
      <w:r>
        <w:t>，</w:t>
      </w:r>
      <w:r>
        <w:rPr>
          <w:rFonts w:hint="eastAsia"/>
        </w:rPr>
        <w:t>控制器则根据收到的</w:t>
      </w:r>
      <w:r>
        <w:rPr>
          <w:rFonts w:hint="eastAsia"/>
        </w:rPr>
        <w:t>c</w:t>
      </w:r>
      <w:r>
        <w:t>ontrol packet</w:t>
      </w:r>
      <w:r>
        <w:rPr>
          <w:rFonts w:hint="eastAsia"/>
        </w:rPr>
        <w:t>直接为其分配网络资源</w:t>
      </w:r>
      <w:r>
        <w:t>。</w:t>
      </w:r>
      <w:r>
        <w:rPr>
          <w:rFonts w:hint="eastAsia"/>
        </w:rPr>
        <w:t>这样的发送方式导致的结果就是可能有多个</w:t>
      </w:r>
      <w:r>
        <w:t>burst</w:t>
      </w:r>
      <w:r>
        <w:rPr>
          <w:rFonts w:hint="eastAsia"/>
        </w:rPr>
        <w:t>争抢同样的网络资源导致冲突，从而造成较高的丢包率。而这里的改进算法资源分配是由控制器统一分配管理的，在一定的负载下可以实现</w:t>
      </w:r>
      <w:r>
        <w:rPr>
          <w:rFonts w:hint="eastAsia"/>
        </w:rPr>
        <w:t>0</w:t>
      </w:r>
      <w:r>
        <w:rPr>
          <w:rFonts w:hint="eastAsia"/>
        </w:rPr>
        <w:t>冲突。</w:t>
      </w:r>
    </w:p>
    <w:p w14:paraId="693AB3C5" w14:textId="77777777" w:rsidR="007E01DE" w:rsidRDefault="007E01DE" w:rsidP="007E01DE">
      <w:pPr>
        <w:ind w:firstLineChars="200" w:firstLine="420"/>
      </w:pPr>
      <w:r>
        <w:rPr>
          <w:rFonts w:hint="eastAsia"/>
        </w:rPr>
        <w:t>这里就对传统的光突发交换的数据中心网络和改进</w:t>
      </w:r>
      <w:r w:rsidR="006E35A7">
        <w:rPr>
          <w:rFonts w:hint="eastAsia"/>
        </w:rPr>
        <w:t>架构的数据中心网络进行对比，来衡量他们的时延、吞吐量和丢包率，同时也与一个典型</w:t>
      </w:r>
      <w:r w:rsidR="006E35A7">
        <w:rPr>
          <w:rFonts w:hint="eastAsia"/>
        </w:rPr>
        <w:t>l</w:t>
      </w:r>
      <w:r w:rsidR="006E35A7">
        <w:t>eaf-spine</w:t>
      </w:r>
      <w:r w:rsidR="006E35A7">
        <w:rPr>
          <w:rFonts w:hint="eastAsia"/>
        </w:rPr>
        <w:t>架构的两层电交换数据中心网络进行了比较，点交换网络如</w:t>
      </w:r>
      <w:r w:rsidR="006E35A7">
        <w:rPr>
          <w:rFonts w:hint="eastAsia"/>
        </w:rPr>
        <w:t>Figure</w:t>
      </w:r>
      <w:r w:rsidR="006E35A7">
        <w:t xml:space="preserve"> 14</w:t>
      </w:r>
      <w:r w:rsidR="006E35A7">
        <w:rPr>
          <w:rFonts w:hint="eastAsia"/>
        </w:rPr>
        <w:t>所示。</w:t>
      </w:r>
    </w:p>
    <w:p w14:paraId="0C0F7B64" w14:textId="77777777" w:rsidR="006E35A7" w:rsidRDefault="006E35A7" w:rsidP="006E35A7">
      <w:pPr>
        <w:keepNext/>
        <w:jc w:val="center"/>
      </w:pPr>
      <w:r>
        <w:rPr>
          <w:noProof/>
        </w:rPr>
        <w:lastRenderedPageBreak/>
        <w:drawing>
          <wp:inline distT="0" distB="0" distL="0" distR="0" wp14:anchorId="7B0967E9" wp14:editId="32E4588C">
            <wp:extent cx="3500372" cy="2253791"/>
            <wp:effectExtent l="0" t="0" r="508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06762" cy="2257905"/>
                    </a:xfrm>
                    <a:prstGeom prst="rect">
                      <a:avLst/>
                    </a:prstGeom>
                  </pic:spPr>
                </pic:pic>
              </a:graphicData>
            </a:graphic>
          </wp:inline>
        </w:drawing>
      </w:r>
    </w:p>
    <w:p w14:paraId="48FD513E" w14:textId="77777777" w:rsidR="006E35A7" w:rsidRDefault="006E35A7" w:rsidP="006E35A7">
      <w:pPr>
        <w:pStyle w:val="a5"/>
        <w:jc w:val="center"/>
      </w:pPr>
      <w:r>
        <w:t xml:space="preserve">Figure </w:t>
      </w:r>
      <w:r w:rsidR="007A44AD">
        <w:rPr>
          <w:noProof/>
        </w:rPr>
        <w:fldChar w:fldCharType="begin"/>
      </w:r>
      <w:r w:rsidR="007A44AD">
        <w:rPr>
          <w:noProof/>
        </w:rPr>
        <w:instrText xml:space="preserve"> SEQ Figure \* ARABIC </w:instrText>
      </w:r>
      <w:r w:rsidR="007A44AD">
        <w:rPr>
          <w:noProof/>
        </w:rPr>
        <w:fldChar w:fldCharType="separate"/>
      </w:r>
      <w:r w:rsidR="008928F9">
        <w:rPr>
          <w:noProof/>
        </w:rPr>
        <w:t>14</w:t>
      </w:r>
      <w:r w:rsidR="007A44AD">
        <w:rPr>
          <w:noProof/>
        </w:rPr>
        <w:fldChar w:fldCharType="end"/>
      </w:r>
    </w:p>
    <w:p w14:paraId="39228DEB" w14:textId="77777777" w:rsidR="006E35A7" w:rsidRDefault="004D3CE4" w:rsidP="006E35A7">
      <w:r>
        <w:rPr>
          <w:rFonts w:hint="eastAsia"/>
        </w:rPr>
        <w:t>为了测试的结果尽量具备广泛性，该实验测量了</w:t>
      </w:r>
      <w:r>
        <w:rPr>
          <w:rFonts w:hint="eastAsia"/>
        </w:rPr>
        <w:t>10</w:t>
      </w:r>
      <w:r>
        <w:t>Gbps</w:t>
      </w:r>
      <w:r>
        <w:rPr>
          <w:rFonts w:hint="eastAsia"/>
        </w:rPr>
        <w:t>和</w:t>
      </w:r>
      <w:r>
        <w:rPr>
          <w:rFonts w:hint="eastAsia"/>
        </w:rPr>
        <w:t>40</w:t>
      </w:r>
      <w:r>
        <w:t>G</w:t>
      </w:r>
      <w:r>
        <w:rPr>
          <w:rFonts w:hint="eastAsia"/>
        </w:rPr>
        <w:t>b</w:t>
      </w:r>
      <w:r>
        <w:t>ps</w:t>
      </w:r>
      <w:r>
        <w:rPr>
          <w:rFonts w:hint="eastAsia"/>
        </w:rPr>
        <w:t>两种数据产生速率，包含了</w:t>
      </w:r>
      <w:r>
        <w:rPr>
          <w:rFonts w:hint="eastAsia"/>
        </w:rPr>
        <w:t>Tor-</w:t>
      </w:r>
      <w:r>
        <w:t>switch</w:t>
      </w:r>
      <w:r>
        <w:rPr>
          <w:rFonts w:hint="eastAsia"/>
        </w:rPr>
        <w:t>同时向</w:t>
      </w:r>
      <w:r>
        <w:rPr>
          <w:rFonts w:hint="eastAsia"/>
        </w:rPr>
        <w:t>1</w:t>
      </w:r>
      <w:r>
        <w:rPr>
          <w:rFonts w:hint="eastAsia"/>
        </w:rPr>
        <w:t>台、</w:t>
      </w:r>
      <w:r>
        <w:rPr>
          <w:rFonts w:hint="eastAsia"/>
        </w:rPr>
        <w:t>10</w:t>
      </w:r>
      <w:r>
        <w:rPr>
          <w:rFonts w:hint="eastAsia"/>
        </w:rPr>
        <w:t>台、</w:t>
      </w:r>
      <w:r>
        <w:rPr>
          <w:rFonts w:hint="eastAsia"/>
        </w:rPr>
        <w:t>20</w:t>
      </w:r>
      <w:r>
        <w:rPr>
          <w:rFonts w:hint="eastAsia"/>
        </w:rPr>
        <w:t>台</w:t>
      </w:r>
      <w:r w:rsidR="009D0484">
        <w:rPr>
          <w:rFonts w:hint="eastAsia"/>
        </w:rPr>
        <w:t>Tor-switch</w:t>
      </w:r>
      <w:r w:rsidR="009D0484">
        <w:rPr>
          <w:rFonts w:hint="eastAsia"/>
        </w:rPr>
        <w:t>发送数据包的情况，即</w:t>
      </w:r>
      <w:r w:rsidR="009D0484">
        <w:rPr>
          <w:rFonts w:hint="eastAsia"/>
        </w:rPr>
        <w:t>T</w:t>
      </w:r>
      <w:r w:rsidR="009D0484">
        <w:t>DC={1</w:t>
      </w:r>
      <w:r w:rsidR="009D0484">
        <w:t>，</w:t>
      </w:r>
      <w:r w:rsidR="009D0484">
        <w:t>10</w:t>
      </w:r>
      <w:r w:rsidR="009D0484">
        <w:t>，</w:t>
      </w:r>
      <w:r w:rsidR="009D0484">
        <w:t>20}</w:t>
      </w:r>
      <w:r w:rsidR="009D0484">
        <w:t>，</w:t>
      </w:r>
      <w:r w:rsidR="009D0484">
        <w:rPr>
          <w:rFonts w:hint="eastAsia"/>
        </w:rPr>
        <w:t>并且还对比了</w:t>
      </w:r>
      <w:r w:rsidR="009D0484">
        <w:t>oversubscription ratios</w:t>
      </w:r>
      <w:r w:rsidR="009D0484">
        <w:rPr>
          <w:rFonts w:hint="eastAsia"/>
        </w:rPr>
        <w:t>为</w:t>
      </w:r>
      <w:r w:rsidR="009D0484">
        <w:t>1:1</w:t>
      </w:r>
      <w:r w:rsidR="009D0484">
        <w:rPr>
          <w:rFonts w:hint="eastAsia"/>
        </w:rPr>
        <w:t>和</w:t>
      </w:r>
      <w:r w:rsidR="009D0484">
        <w:rPr>
          <w:rFonts w:hint="eastAsia"/>
        </w:rPr>
        <w:t>2</w:t>
      </w:r>
      <w:r w:rsidR="009D0484">
        <w:t>:1</w:t>
      </w:r>
      <w:r w:rsidR="009D0484">
        <w:rPr>
          <w:rFonts w:hint="eastAsia"/>
        </w:rPr>
        <w:t>的情况，即源</w:t>
      </w:r>
      <w:r w:rsidR="009D0484">
        <w:t>rack</w:t>
      </w:r>
      <w:r w:rsidR="009D0484">
        <w:rPr>
          <w:rFonts w:hint="eastAsia"/>
        </w:rPr>
        <w:t>需要发送的数据的目的地址全在其他</w:t>
      </w:r>
      <w:r w:rsidR="009D0484">
        <w:rPr>
          <w:rFonts w:hint="eastAsia"/>
        </w:rPr>
        <w:t>r</w:t>
      </w:r>
      <w:r w:rsidR="009D0484">
        <w:t>ack</w:t>
      </w:r>
      <w:r w:rsidR="009D0484">
        <w:rPr>
          <w:rFonts w:hint="eastAsia"/>
        </w:rPr>
        <w:t>上和</w:t>
      </w:r>
      <w:r w:rsidR="009D0484">
        <w:rPr>
          <w:rFonts w:hint="eastAsia"/>
        </w:rPr>
        <w:t>50%</w:t>
      </w:r>
      <w:r w:rsidR="009D0484">
        <w:rPr>
          <w:rFonts w:hint="eastAsia"/>
        </w:rPr>
        <w:t>在其他</w:t>
      </w:r>
      <w:r w:rsidR="009D0484">
        <w:rPr>
          <w:rFonts w:hint="eastAsia"/>
        </w:rPr>
        <w:t>r</w:t>
      </w:r>
      <w:r w:rsidR="009D0484">
        <w:t>ack</w:t>
      </w:r>
      <w:r w:rsidR="009D0484">
        <w:rPr>
          <w:rFonts w:hint="eastAsia"/>
        </w:rPr>
        <w:t>上还有</w:t>
      </w:r>
      <w:r w:rsidR="009D0484">
        <w:rPr>
          <w:rFonts w:hint="eastAsia"/>
        </w:rPr>
        <w:t>50%</w:t>
      </w:r>
      <w:r w:rsidR="009D0484">
        <w:rPr>
          <w:rFonts w:hint="eastAsia"/>
        </w:rPr>
        <w:t>在源</w:t>
      </w:r>
      <w:r w:rsidR="009D0484">
        <w:rPr>
          <w:rFonts w:hint="eastAsia"/>
        </w:rPr>
        <w:t>r</w:t>
      </w:r>
      <w:r w:rsidR="009D0484">
        <w:t>ack</w:t>
      </w:r>
      <w:r w:rsidR="009D0484">
        <w:rPr>
          <w:rFonts w:hint="eastAsia"/>
        </w:rPr>
        <w:t>上两种情况。测得的数据如下。</w:t>
      </w:r>
    </w:p>
    <w:p w14:paraId="7DAB3467" w14:textId="77777777" w:rsidR="009D0484" w:rsidRDefault="009D0484" w:rsidP="009D0484">
      <w:pPr>
        <w:keepNext/>
        <w:jc w:val="center"/>
      </w:pPr>
      <w:r>
        <w:rPr>
          <w:noProof/>
        </w:rPr>
        <w:drawing>
          <wp:inline distT="0" distB="0" distL="0" distR="0" wp14:anchorId="7D25B2EB" wp14:editId="2A4DED30">
            <wp:extent cx="5274310" cy="1439545"/>
            <wp:effectExtent l="0" t="0" r="254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439545"/>
                    </a:xfrm>
                    <a:prstGeom prst="rect">
                      <a:avLst/>
                    </a:prstGeom>
                  </pic:spPr>
                </pic:pic>
              </a:graphicData>
            </a:graphic>
          </wp:inline>
        </w:drawing>
      </w:r>
    </w:p>
    <w:p w14:paraId="2C0650ED" w14:textId="77777777" w:rsidR="009D0484" w:rsidRDefault="009D0484" w:rsidP="009D0484">
      <w:pPr>
        <w:pStyle w:val="a5"/>
        <w:jc w:val="center"/>
      </w:pPr>
      <w:r>
        <w:t xml:space="preserve">Figure </w:t>
      </w:r>
      <w:r w:rsidR="007A44AD">
        <w:rPr>
          <w:noProof/>
        </w:rPr>
        <w:fldChar w:fldCharType="begin"/>
      </w:r>
      <w:r w:rsidR="007A44AD">
        <w:rPr>
          <w:noProof/>
        </w:rPr>
        <w:instrText xml:space="preserve"> SEQ Figure \* ARABIC </w:instrText>
      </w:r>
      <w:r w:rsidR="007A44AD">
        <w:rPr>
          <w:noProof/>
        </w:rPr>
        <w:fldChar w:fldCharType="separate"/>
      </w:r>
      <w:r w:rsidR="008928F9">
        <w:rPr>
          <w:noProof/>
        </w:rPr>
        <w:t>15</w:t>
      </w:r>
      <w:r w:rsidR="007A44AD">
        <w:rPr>
          <w:noProof/>
        </w:rPr>
        <w:fldChar w:fldCharType="end"/>
      </w:r>
    </w:p>
    <w:p w14:paraId="095B512B" w14:textId="77777777" w:rsidR="009D0484" w:rsidRDefault="009D0484" w:rsidP="009D0484">
      <w:pPr>
        <w:keepNext/>
        <w:jc w:val="center"/>
      </w:pPr>
      <w:r>
        <w:rPr>
          <w:noProof/>
        </w:rPr>
        <w:drawing>
          <wp:inline distT="0" distB="0" distL="0" distR="0" wp14:anchorId="0A91222F" wp14:editId="7CD90D15">
            <wp:extent cx="5274310" cy="137414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74140"/>
                    </a:xfrm>
                    <a:prstGeom prst="rect">
                      <a:avLst/>
                    </a:prstGeom>
                  </pic:spPr>
                </pic:pic>
              </a:graphicData>
            </a:graphic>
          </wp:inline>
        </w:drawing>
      </w:r>
    </w:p>
    <w:p w14:paraId="0F459386" w14:textId="77777777" w:rsidR="009D0484" w:rsidRDefault="009D0484" w:rsidP="009D0484">
      <w:pPr>
        <w:pStyle w:val="a5"/>
        <w:jc w:val="center"/>
      </w:pPr>
      <w:r>
        <w:t xml:space="preserve">Figure </w:t>
      </w:r>
      <w:r w:rsidR="007A44AD">
        <w:rPr>
          <w:noProof/>
        </w:rPr>
        <w:fldChar w:fldCharType="begin"/>
      </w:r>
      <w:r w:rsidR="007A44AD">
        <w:rPr>
          <w:noProof/>
        </w:rPr>
        <w:instrText xml:space="preserve"> SEQ Figure \* ARABIC </w:instrText>
      </w:r>
      <w:r w:rsidR="007A44AD">
        <w:rPr>
          <w:noProof/>
        </w:rPr>
        <w:fldChar w:fldCharType="separate"/>
      </w:r>
      <w:r w:rsidR="008928F9">
        <w:rPr>
          <w:noProof/>
        </w:rPr>
        <w:t>16</w:t>
      </w:r>
      <w:r w:rsidR="007A44AD">
        <w:rPr>
          <w:noProof/>
        </w:rPr>
        <w:fldChar w:fldCharType="end"/>
      </w:r>
    </w:p>
    <w:p w14:paraId="7B39384B" w14:textId="77777777" w:rsidR="009D0484" w:rsidRDefault="009D0484" w:rsidP="009D0484">
      <w:pPr>
        <w:ind w:firstLineChars="200" w:firstLine="420"/>
      </w:pPr>
      <w:r>
        <w:rPr>
          <w:rFonts w:hint="eastAsia"/>
        </w:rPr>
        <w:t>Figure</w:t>
      </w:r>
      <w:r>
        <w:t xml:space="preserve"> 15</w:t>
      </w:r>
      <w:r>
        <w:rPr>
          <w:rFonts w:hint="eastAsia"/>
        </w:rPr>
        <w:t>和</w:t>
      </w:r>
      <w:r>
        <w:t>Figure 16</w:t>
      </w:r>
      <w:r>
        <w:rPr>
          <w:rFonts w:hint="eastAsia"/>
        </w:rPr>
        <w:t>分别是</w:t>
      </w:r>
      <w:r>
        <w:t>oversubscription ratios</w:t>
      </w:r>
      <w:r>
        <w:rPr>
          <w:rFonts w:hint="eastAsia"/>
        </w:rPr>
        <w:t>为</w:t>
      </w:r>
      <w:r>
        <w:rPr>
          <w:rFonts w:hint="eastAsia"/>
        </w:rPr>
        <w:t>1</w:t>
      </w:r>
      <w:r>
        <w:t>:1</w:t>
      </w:r>
      <w:r>
        <w:rPr>
          <w:rFonts w:hint="eastAsia"/>
        </w:rPr>
        <w:t>和</w:t>
      </w:r>
      <w:r>
        <w:rPr>
          <w:rFonts w:hint="eastAsia"/>
        </w:rPr>
        <w:t>2</w:t>
      </w:r>
      <w:r>
        <w:t>:1</w:t>
      </w:r>
      <w:r>
        <w:rPr>
          <w:rFonts w:hint="eastAsia"/>
        </w:rPr>
        <w:t>两种情况下的端到端时延情况对比</w:t>
      </w:r>
      <w:r w:rsidR="00D13A0D">
        <w:rPr>
          <w:rFonts w:hint="eastAsia"/>
        </w:rPr>
        <w:t>，他们</w:t>
      </w:r>
      <w:r w:rsidR="00E454EB">
        <w:rPr>
          <w:rFonts w:hint="eastAsia"/>
        </w:rPr>
        <w:t>的图</w:t>
      </w:r>
      <w:r w:rsidR="00D13A0D">
        <w:rPr>
          <w:rFonts w:hint="eastAsia"/>
        </w:rPr>
        <w:t>(</w:t>
      </w:r>
      <w:r w:rsidR="00D13A0D">
        <w:t>a)</w:t>
      </w:r>
      <w:r w:rsidR="00D13A0D">
        <w:t>、</w:t>
      </w:r>
      <w:r w:rsidR="00D13A0D">
        <w:rPr>
          <w:rFonts w:hint="eastAsia"/>
        </w:rPr>
        <w:t>(</w:t>
      </w:r>
      <w:r w:rsidR="00D13A0D">
        <w:t>b)</w:t>
      </w:r>
      <w:r w:rsidR="00D13A0D">
        <w:t>、</w:t>
      </w:r>
      <w:r w:rsidR="00D13A0D">
        <w:rPr>
          <w:rFonts w:hint="eastAsia"/>
        </w:rPr>
        <w:t>(</w:t>
      </w:r>
      <w:r w:rsidR="00D13A0D">
        <w:t>c)</w:t>
      </w:r>
      <w:r w:rsidR="00D13A0D">
        <w:rPr>
          <w:rFonts w:hint="eastAsia"/>
        </w:rPr>
        <w:t>对应的分别是</w:t>
      </w:r>
      <w:r w:rsidR="00D13A0D">
        <w:rPr>
          <w:rFonts w:hint="eastAsia"/>
        </w:rPr>
        <w:t>T</w:t>
      </w:r>
      <w:r w:rsidR="00D13A0D">
        <w:t>DC={1</w:t>
      </w:r>
      <w:r w:rsidR="00D13A0D">
        <w:t>，</w:t>
      </w:r>
      <w:r w:rsidR="00D13A0D">
        <w:t>10</w:t>
      </w:r>
      <w:r w:rsidR="00D13A0D">
        <w:t>，</w:t>
      </w:r>
      <w:r w:rsidR="00D13A0D">
        <w:t>20}</w:t>
      </w:r>
      <w:r w:rsidR="00D13A0D">
        <w:rPr>
          <w:rFonts w:hint="eastAsia"/>
        </w:rPr>
        <w:t>三种情况</w:t>
      </w:r>
      <w:r>
        <w:rPr>
          <w:rFonts w:hint="eastAsia"/>
        </w:rPr>
        <w:t>，由对比结果可以发现改进前后时延差别不大，且都比电交换的要差一些，这说明在数据中心这样集中的网络环境下，增加回传</w:t>
      </w:r>
      <w:r w:rsidR="00BB0014">
        <w:rPr>
          <w:rFonts w:hint="eastAsia"/>
        </w:rPr>
        <w:t>机制导致的</w:t>
      </w:r>
      <w:r w:rsidR="00BB0014">
        <w:rPr>
          <w:rFonts w:hint="eastAsia"/>
        </w:rPr>
        <w:t>c</w:t>
      </w:r>
      <w:r w:rsidR="00BB0014">
        <w:t>ontrol packet</w:t>
      </w:r>
      <w:r w:rsidR="00BB0014">
        <w:rPr>
          <w:rFonts w:hint="eastAsia"/>
        </w:rPr>
        <w:t>的</w:t>
      </w:r>
      <w:r w:rsidR="00BB0014">
        <w:rPr>
          <w:rFonts w:hint="eastAsia"/>
        </w:rPr>
        <w:t>R</w:t>
      </w:r>
      <w:r w:rsidR="00BB0014">
        <w:t>RT</w:t>
      </w:r>
      <w:r w:rsidR="00BB0014">
        <w:rPr>
          <w:rFonts w:hint="eastAsia"/>
        </w:rPr>
        <w:t>延时对总时延影响并不大。</w:t>
      </w:r>
    </w:p>
    <w:p w14:paraId="5D31936D" w14:textId="77777777" w:rsidR="0011162B" w:rsidRDefault="0011162B" w:rsidP="0011162B">
      <w:pPr>
        <w:keepNext/>
        <w:jc w:val="center"/>
      </w:pPr>
      <w:r>
        <w:rPr>
          <w:noProof/>
        </w:rPr>
        <w:lastRenderedPageBreak/>
        <w:drawing>
          <wp:inline distT="0" distB="0" distL="0" distR="0" wp14:anchorId="2DD7DEAF" wp14:editId="4D86A362">
            <wp:extent cx="5274310" cy="1346835"/>
            <wp:effectExtent l="0" t="0" r="254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346835"/>
                    </a:xfrm>
                    <a:prstGeom prst="rect">
                      <a:avLst/>
                    </a:prstGeom>
                  </pic:spPr>
                </pic:pic>
              </a:graphicData>
            </a:graphic>
          </wp:inline>
        </w:drawing>
      </w:r>
    </w:p>
    <w:p w14:paraId="51F191F1" w14:textId="77777777" w:rsidR="00BB0014" w:rsidRDefault="0011162B" w:rsidP="0011162B">
      <w:pPr>
        <w:pStyle w:val="a5"/>
        <w:jc w:val="center"/>
      </w:pPr>
      <w:r>
        <w:t xml:space="preserve">Figure </w:t>
      </w:r>
      <w:r w:rsidR="007A44AD">
        <w:rPr>
          <w:noProof/>
        </w:rPr>
        <w:fldChar w:fldCharType="begin"/>
      </w:r>
      <w:r w:rsidR="007A44AD">
        <w:rPr>
          <w:noProof/>
        </w:rPr>
        <w:instrText xml:space="preserve"> SEQ Figure \* ARABIC </w:instrText>
      </w:r>
      <w:r w:rsidR="007A44AD">
        <w:rPr>
          <w:noProof/>
        </w:rPr>
        <w:fldChar w:fldCharType="separate"/>
      </w:r>
      <w:r w:rsidR="008928F9">
        <w:rPr>
          <w:noProof/>
        </w:rPr>
        <w:t>17</w:t>
      </w:r>
      <w:r w:rsidR="007A44AD">
        <w:rPr>
          <w:noProof/>
        </w:rPr>
        <w:fldChar w:fldCharType="end"/>
      </w:r>
    </w:p>
    <w:p w14:paraId="3B78A01F" w14:textId="77777777" w:rsidR="0011162B" w:rsidRDefault="0011162B" w:rsidP="0011162B">
      <w:pPr>
        <w:keepNext/>
        <w:jc w:val="center"/>
      </w:pPr>
      <w:r>
        <w:rPr>
          <w:noProof/>
        </w:rPr>
        <w:drawing>
          <wp:inline distT="0" distB="0" distL="0" distR="0" wp14:anchorId="4136CF34" wp14:editId="6EB7C73E">
            <wp:extent cx="5274310" cy="135763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357630"/>
                    </a:xfrm>
                    <a:prstGeom prst="rect">
                      <a:avLst/>
                    </a:prstGeom>
                  </pic:spPr>
                </pic:pic>
              </a:graphicData>
            </a:graphic>
          </wp:inline>
        </w:drawing>
      </w:r>
    </w:p>
    <w:p w14:paraId="1DA38960" w14:textId="77777777" w:rsidR="0011162B" w:rsidRDefault="0011162B" w:rsidP="0011162B">
      <w:pPr>
        <w:pStyle w:val="a5"/>
        <w:jc w:val="center"/>
      </w:pPr>
      <w:r>
        <w:t xml:space="preserve">Figure </w:t>
      </w:r>
      <w:r w:rsidR="007A44AD">
        <w:rPr>
          <w:noProof/>
        </w:rPr>
        <w:fldChar w:fldCharType="begin"/>
      </w:r>
      <w:r w:rsidR="007A44AD">
        <w:rPr>
          <w:noProof/>
        </w:rPr>
        <w:instrText xml:space="preserve"> SEQ Figure \* ARABIC </w:instrText>
      </w:r>
      <w:r w:rsidR="007A44AD">
        <w:rPr>
          <w:noProof/>
        </w:rPr>
        <w:fldChar w:fldCharType="separate"/>
      </w:r>
      <w:r w:rsidR="008928F9">
        <w:rPr>
          <w:noProof/>
        </w:rPr>
        <w:t>18</w:t>
      </w:r>
      <w:r w:rsidR="007A44AD">
        <w:rPr>
          <w:noProof/>
        </w:rPr>
        <w:fldChar w:fldCharType="end"/>
      </w:r>
    </w:p>
    <w:p w14:paraId="25D9DFA0" w14:textId="77777777" w:rsidR="0011162B" w:rsidRDefault="008B2276" w:rsidP="009D0484">
      <w:pPr>
        <w:ind w:firstLineChars="200" w:firstLine="420"/>
      </w:pPr>
      <w:r>
        <w:rPr>
          <w:rFonts w:hint="eastAsia"/>
        </w:rPr>
        <w:t>Figure</w:t>
      </w:r>
      <w:r>
        <w:t xml:space="preserve"> 17</w:t>
      </w:r>
      <w:r>
        <w:rPr>
          <w:rFonts w:hint="eastAsia"/>
        </w:rPr>
        <w:t>和</w:t>
      </w:r>
      <w:r>
        <w:rPr>
          <w:rFonts w:hint="eastAsia"/>
        </w:rPr>
        <w:t>Fi</w:t>
      </w:r>
      <w:r>
        <w:t>gure 18</w:t>
      </w:r>
      <w:r>
        <w:rPr>
          <w:rFonts w:hint="eastAsia"/>
        </w:rPr>
        <w:t>分别描述的是</w:t>
      </w:r>
      <w:r>
        <w:t>oversubscription ratios</w:t>
      </w:r>
      <w:r>
        <w:rPr>
          <w:rFonts w:hint="eastAsia"/>
        </w:rPr>
        <w:t>为</w:t>
      </w:r>
      <w:r>
        <w:rPr>
          <w:rFonts w:hint="eastAsia"/>
        </w:rPr>
        <w:t>1</w:t>
      </w:r>
      <w:r>
        <w:t>:1</w:t>
      </w:r>
      <w:r>
        <w:rPr>
          <w:rFonts w:hint="eastAsia"/>
        </w:rPr>
        <w:t>和</w:t>
      </w:r>
      <w:r>
        <w:rPr>
          <w:rFonts w:hint="eastAsia"/>
        </w:rPr>
        <w:t>2</w:t>
      </w:r>
      <w:r>
        <w:t>:1</w:t>
      </w:r>
      <w:r>
        <w:rPr>
          <w:rFonts w:hint="eastAsia"/>
        </w:rPr>
        <w:t>两种情况下的平均吞吐量情况，他们的图</w:t>
      </w:r>
      <w:r>
        <w:rPr>
          <w:rFonts w:hint="eastAsia"/>
        </w:rPr>
        <w:t>(</w:t>
      </w:r>
      <w:r>
        <w:t>a)</w:t>
      </w:r>
      <w:r>
        <w:t>、</w:t>
      </w:r>
      <w:r>
        <w:rPr>
          <w:rFonts w:hint="eastAsia"/>
        </w:rPr>
        <w:t>(</w:t>
      </w:r>
      <w:r>
        <w:t>b)</w:t>
      </w:r>
      <w:r>
        <w:t>、</w:t>
      </w:r>
      <w:r>
        <w:rPr>
          <w:rFonts w:hint="eastAsia"/>
        </w:rPr>
        <w:t>(</w:t>
      </w:r>
      <w:r>
        <w:t>c)</w:t>
      </w:r>
      <w:r>
        <w:rPr>
          <w:rFonts w:hint="eastAsia"/>
        </w:rPr>
        <w:t>对应的分别是</w:t>
      </w:r>
      <w:r>
        <w:rPr>
          <w:rFonts w:hint="eastAsia"/>
        </w:rPr>
        <w:t>T</w:t>
      </w:r>
      <w:r>
        <w:t>DC={1</w:t>
      </w:r>
      <w:r>
        <w:t>，</w:t>
      </w:r>
      <w:r>
        <w:t>10</w:t>
      </w:r>
      <w:r>
        <w:t>，</w:t>
      </w:r>
      <w:r>
        <w:t>20}</w:t>
      </w:r>
      <w:r>
        <w:rPr>
          <w:rFonts w:hint="eastAsia"/>
        </w:rPr>
        <w:t>三种情况</w:t>
      </w:r>
      <w:r w:rsidR="00103153">
        <w:rPr>
          <w:rFonts w:hint="eastAsia"/>
        </w:rPr>
        <w:t>。对比发现改进后的基于光突发交换的</w:t>
      </w:r>
      <w:r w:rsidR="00103153">
        <w:rPr>
          <w:rFonts w:hint="eastAsia"/>
        </w:rPr>
        <w:t>D</w:t>
      </w:r>
      <w:r w:rsidR="00103153">
        <w:t>CN</w:t>
      </w:r>
      <w:r w:rsidR="00103153">
        <w:rPr>
          <w:rFonts w:hint="eastAsia"/>
        </w:rPr>
        <w:t>架构的吞吐量要比改进前的大，但是改进后的架构在高负载情况下会小于电交换数据中心网络架构。</w:t>
      </w:r>
    </w:p>
    <w:p w14:paraId="3264B5FF" w14:textId="77777777" w:rsidR="00103153" w:rsidRDefault="00103153" w:rsidP="00103153">
      <w:pPr>
        <w:keepNext/>
        <w:ind w:firstLineChars="200" w:firstLine="420"/>
        <w:jc w:val="center"/>
      </w:pPr>
      <w:r>
        <w:rPr>
          <w:noProof/>
        </w:rPr>
        <w:drawing>
          <wp:inline distT="0" distB="0" distL="0" distR="0" wp14:anchorId="1B638F0F" wp14:editId="5573FDE7">
            <wp:extent cx="2710099" cy="3885368"/>
            <wp:effectExtent l="0" t="0" r="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15682" cy="3893372"/>
                    </a:xfrm>
                    <a:prstGeom prst="rect">
                      <a:avLst/>
                    </a:prstGeom>
                  </pic:spPr>
                </pic:pic>
              </a:graphicData>
            </a:graphic>
          </wp:inline>
        </w:drawing>
      </w:r>
    </w:p>
    <w:p w14:paraId="5CA6CC4E" w14:textId="77777777" w:rsidR="00103153" w:rsidRDefault="00103153" w:rsidP="00103153">
      <w:pPr>
        <w:pStyle w:val="a5"/>
        <w:jc w:val="center"/>
      </w:pPr>
      <w:r>
        <w:t xml:space="preserve">Figure </w:t>
      </w:r>
      <w:r w:rsidR="007A44AD">
        <w:rPr>
          <w:noProof/>
        </w:rPr>
        <w:fldChar w:fldCharType="begin"/>
      </w:r>
      <w:r w:rsidR="007A44AD">
        <w:rPr>
          <w:noProof/>
        </w:rPr>
        <w:instrText xml:space="preserve"> SEQ Figure \* ARABIC </w:instrText>
      </w:r>
      <w:r w:rsidR="007A44AD">
        <w:rPr>
          <w:noProof/>
        </w:rPr>
        <w:fldChar w:fldCharType="separate"/>
      </w:r>
      <w:r w:rsidR="008928F9">
        <w:rPr>
          <w:noProof/>
        </w:rPr>
        <w:t>19</w:t>
      </w:r>
      <w:r w:rsidR="007A44AD">
        <w:rPr>
          <w:noProof/>
        </w:rPr>
        <w:fldChar w:fldCharType="end"/>
      </w:r>
    </w:p>
    <w:p w14:paraId="05F8AFEB" w14:textId="77777777" w:rsidR="00103153" w:rsidRDefault="00103153" w:rsidP="00103153">
      <w:pPr>
        <w:ind w:firstLineChars="200" w:firstLine="420"/>
      </w:pPr>
      <w:r>
        <w:t>F</w:t>
      </w:r>
      <w:r>
        <w:rPr>
          <w:rFonts w:hint="eastAsia"/>
        </w:rPr>
        <w:t>igure</w:t>
      </w:r>
      <w:r>
        <w:t xml:space="preserve"> 19</w:t>
      </w:r>
      <w:r>
        <w:rPr>
          <w:rFonts w:hint="eastAsia"/>
        </w:rPr>
        <w:t>中展示了</w:t>
      </w:r>
      <w:r>
        <w:t>oversubscription ratios</w:t>
      </w:r>
      <w:r>
        <w:rPr>
          <w:rFonts w:hint="eastAsia"/>
        </w:rPr>
        <w:t>为</w:t>
      </w:r>
      <w:r>
        <w:rPr>
          <w:rFonts w:hint="eastAsia"/>
        </w:rPr>
        <w:t>1</w:t>
      </w:r>
      <w:r>
        <w:t>:1</w:t>
      </w:r>
      <w:r>
        <w:rPr>
          <w:rFonts w:hint="eastAsia"/>
        </w:rPr>
        <w:t>情况下丢包率的大小对比，</w:t>
      </w:r>
      <w:r w:rsidR="00A439D3">
        <w:rPr>
          <w:rFonts w:hint="eastAsia"/>
        </w:rPr>
        <w:t>图</w:t>
      </w:r>
      <w:r w:rsidR="00A439D3">
        <w:rPr>
          <w:rFonts w:hint="eastAsia"/>
        </w:rPr>
        <w:t>(</w:t>
      </w:r>
      <w:r w:rsidR="00A439D3">
        <w:t>a)</w:t>
      </w:r>
      <w:r w:rsidR="00A439D3">
        <w:rPr>
          <w:rFonts w:hint="eastAsia"/>
        </w:rPr>
        <w:t>对应着</w:t>
      </w:r>
      <w:r w:rsidR="00A439D3">
        <w:rPr>
          <w:rFonts w:hint="eastAsia"/>
        </w:rPr>
        <w:t>T</w:t>
      </w:r>
      <w:r w:rsidR="00A439D3">
        <w:t>DC</w:t>
      </w:r>
      <w:r w:rsidR="00A439D3">
        <w:rPr>
          <w:rFonts w:hint="eastAsia"/>
        </w:rPr>
        <w:t>为</w:t>
      </w:r>
      <w:r w:rsidR="00A439D3">
        <w:rPr>
          <w:rFonts w:hint="eastAsia"/>
        </w:rPr>
        <w:t>10</w:t>
      </w:r>
      <w:r w:rsidR="00A439D3">
        <w:rPr>
          <w:rFonts w:hint="eastAsia"/>
        </w:rPr>
        <w:t>的情况，图</w:t>
      </w:r>
      <w:r w:rsidR="00A439D3">
        <w:rPr>
          <w:rFonts w:hint="eastAsia"/>
        </w:rPr>
        <w:t>(</w:t>
      </w:r>
      <w:r w:rsidR="00A439D3">
        <w:t>b)</w:t>
      </w:r>
      <w:r w:rsidR="00A439D3">
        <w:rPr>
          <w:rFonts w:hint="eastAsia"/>
        </w:rPr>
        <w:t>对应</w:t>
      </w:r>
      <w:r w:rsidR="00A439D3">
        <w:rPr>
          <w:rFonts w:hint="eastAsia"/>
        </w:rPr>
        <w:t>T</w:t>
      </w:r>
      <w:r w:rsidR="00A439D3">
        <w:t>DC</w:t>
      </w:r>
      <w:r w:rsidR="00A439D3">
        <w:rPr>
          <w:rFonts w:hint="eastAsia"/>
        </w:rPr>
        <w:t>为</w:t>
      </w:r>
      <w:r w:rsidR="00A439D3">
        <w:rPr>
          <w:rFonts w:hint="eastAsia"/>
        </w:rPr>
        <w:t>20</w:t>
      </w:r>
      <w:r w:rsidR="00A439D3">
        <w:rPr>
          <w:rFonts w:hint="eastAsia"/>
        </w:rPr>
        <w:t>的情况。由图可知改进的架构和电交换网络的丢包率只有在很高的负载下才会变得较高，而传统的基于光突发的数据中心网络始终保持着较高</w:t>
      </w:r>
      <w:r w:rsidR="00A439D3">
        <w:rPr>
          <w:rFonts w:hint="eastAsia"/>
        </w:rPr>
        <w:lastRenderedPageBreak/>
        <w:t>的丢包率。</w:t>
      </w:r>
    </w:p>
    <w:p w14:paraId="30818D35" w14:textId="77777777" w:rsidR="00A439D3" w:rsidRPr="00103153" w:rsidRDefault="00A439D3" w:rsidP="00A439D3">
      <w:pPr>
        <w:ind w:firstLineChars="200" w:firstLine="420"/>
      </w:pPr>
      <w:r>
        <w:rPr>
          <w:rFonts w:hint="eastAsia"/>
        </w:rPr>
        <w:t>由上面的仿真测试数据可知，这里提到的改进的基于光突发的数据中心网络在时延基本不变的情况下提高了吞吐量并降低了丢包率，并且与电交换数据中心网络的差距较小。</w:t>
      </w:r>
    </w:p>
    <w:p w14:paraId="751304FD" w14:textId="77777777" w:rsidR="00377FC8" w:rsidRDefault="009E43B7" w:rsidP="009E43B7">
      <w:pPr>
        <w:pStyle w:val="2"/>
        <w:numPr>
          <w:ilvl w:val="0"/>
          <w:numId w:val="16"/>
        </w:numPr>
      </w:pPr>
      <w:r>
        <w:rPr>
          <w:rFonts w:hint="eastAsia"/>
        </w:rPr>
        <w:t>使用机器学习对光网络的改进</w:t>
      </w:r>
    </w:p>
    <w:p w14:paraId="75B35CD6" w14:textId="77777777" w:rsidR="009E43B7" w:rsidRDefault="009E43B7" w:rsidP="00204E59">
      <w:pPr>
        <w:ind w:firstLineChars="200" w:firstLine="420"/>
      </w:pPr>
      <w:r>
        <w:rPr>
          <w:rFonts w:hint="eastAsia"/>
        </w:rPr>
        <w:t>除了以上介绍的</w:t>
      </w:r>
      <w:r w:rsidR="00204E59">
        <w:rPr>
          <w:rFonts w:hint="eastAsia"/>
        </w:rPr>
        <w:t>基于光突发交换技术的数据中心网络外，还有使用光</w:t>
      </w:r>
      <w:r w:rsidR="00BD319F">
        <w:rPr>
          <w:rFonts w:hint="eastAsia"/>
        </w:rPr>
        <w:t>分组</w:t>
      </w:r>
      <w:r w:rsidR="00204E59">
        <w:rPr>
          <w:rFonts w:hint="eastAsia"/>
        </w:rPr>
        <w:t>交换的数据中心网络，</w:t>
      </w:r>
      <w:r w:rsidR="00BD319F">
        <w:rPr>
          <w:rFonts w:hint="eastAsia"/>
        </w:rPr>
        <w:t>相比于光突发的传输单元</w:t>
      </w:r>
      <w:r w:rsidR="00BD319F">
        <w:rPr>
          <w:rFonts w:hint="eastAsia"/>
        </w:rPr>
        <w:t>b</w:t>
      </w:r>
      <w:r w:rsidR="00BD319F">
        <w:t>urst</w:t>
      </w:r>
      <w:r w:rsidR="00BD319F">
        <w:t>，</w:t>
      </w:r>
      <w:r w:rsidR="00BD319F">
        <w:rPr>
          <w:rFonts w:hint="eastAsia"/>
        </w:rPr>
        <w:t>光分组传输的是光分组，</w:t>
      </w:r>
      <w:r w:rsidR="00646A05">
        <w:rPr>
          <w:rFonts w:hint="eastAsia"/>
        </w:rPr>
        <w:t>并且整体架构依然是由控制平面的控制器和数据平面的</w:t>
      </w:r>
      <w:r w:rsidR="00646A05">
        <w:rPr>
          <w:rFonts w:hint="eastAsia"/>
        </w:rPr>
        <w:t>Tor</w:t>
      </w:r>
      <w:r w:rsidR="00646A05">
        <w:t>-switch</w:t>
      </w:r>
      <w:r w:rsidR="00646A05">
        <w:rPr>
          <w:rFonts w:hint="eastAsia"/>
        </w:rPr>
        <w:t>和光交换机</w:t>
      </w:r>
      <w:r w:rsidR="00915244">
        <w:rPr>
          <w:rFonts w:hint="eastAsia"/>
        </w:rPr>
        <w:t>组成。</w:t>
      </w:r>
    </w:p>
    <w:p w14:paraId="7CFD728D" w14:textId="77777777" w:rsidR="004B331D" w:rsidRDefault="004B331D" w:rsidP="00204E59">
      <w:pPr>
        <w:ind w:firstLineChars="200" w:firstLine="420"/>
      </w:pPr>
      <w:r>
        <w:rPr>
          <w:rFonts w:hint="eastAsia"/>
        </w:rPr>
        <w:t>在数据包的处理和转发过程上，电数据包先进入到</w:t>
      </w:r>
      <w:r>
        <w:rPr>
          <w:rFonts w:hint="eastAsia"/>
        </w:rPr>
        <w:t>Tor</w:t>
      </w:r>
      <w:r>
        <w:t>-switch</w:t>
      </w:r>
      <w:r>
        <w:rPr>
          <w:rFonts w:hint="eastAsia"/>
        </w:rPr>
        <w:t>的与目的</w:t>
      </w:r>
      <w:r>
        <w:rPr>
          <w:rFonts w:hint="eastAsia"/>
        </w:rPr>
        <w:t>r</w:t>
      </w:r>
      <w:r>
        <w:t>ack</w:t>
      </w:r>
      <w:r>
        <w:rPr>
          <w:rFonts w:hint="eastAsia"/>
        </w:rPr>
        <w:t>对应的</w:t>
      </w:r>
      <w:r>
        <w:rPr>
          <w:rFonts w:hint="eastAsia"/>
        </w:rPr>
        <w:t>V</w:t>
      </w:r>
      <w:r>
        <w:t>OQ</w:t>
      </w:r>
      <w:r>
        <w:rPr>
          <w:rFonts w:hint="eastAsia"/>
        </w:rPr>
        <w:t>中等待被转为光分组发送出去，而每一个</w:t>
      </w:r>
      <w:r>
        <w:t>T</w:t>
      </w:r>
      <w:r>
        <w:rPr>
          <w:rFonts w:hint="eastAsia"/>
        </w:rPr>
        <w:t>or</w:t>
      </w:r>
      <w:r>
        <w:t>-switch</w:t>
      </w:r>
      <w:r>
        <w:rPr>
          <w:rFonts w:hint="eastAsia"/>
        </w:rPr>
        <w:t>在一个时隙上只能转换一个</w:t>
      </w:r>
      <w:r>
        <w:rPr>
          <w:rFonts w:hint="eastAsia"/>
        </w:rPr>
        <w:t>V</w:t>
      </w:r>
      <w:r>
        <w:t>OQ</w:t>
      </w:r>
      <w:r>
        <w:rPr>
          <w:rFonts w:hint="eastAsia"/>
        </w:rPr>
        <w:t>的光分组并发送，因此需要控制平面的控制器进行决策并给予某个</w:t>
      </w:r>
      <w:r>
        <w:rPr>
          <w:rFonts w:hint="eastAsia"/>
        </w:rPr>
        <w:t>V</w:t>
      </w:r>
      <w:r>
        <w:t>OQ</w:t>
      </w:r>
      <w:r>
        <w:rPr>
          <w:rFonts w:hint="eastAsia"/>
        </w:rPr>
        <w:t>发送权限。当</w:t>
      </w:r>
      <w:r>
        <w:rPr>
          <w:rFonts w:hint="eastAsia"/>
        </w:rPr>
        <w:t>V</w:t>
      </w:r>
      <w:r>
        <w:t>OQ</w:t>
      </w:r>
      <w:r>
        <w:rPr>
          <w:rFonts w:hint="eastAsia"/>
        </w:rPr>
        <w:t>收到发送权限后就</w:t>
      </w:r>
      <w:r w:rsidR="00EF661C">
        <w:rPr>
          <w:rFonts w:hint="eastAsia"/>
        </w:rPr>
        <w:t>会在下一个时隙发送一个光分组，光分组经过光交换机到达目的</w:t>
      </w:r>
      <w:r w:rsidR="00EF661C">
        <w:rPr>
          <w:rFonts w:hint="eastAsia"/>
        </w:rPr>
        <w:t>Tor</w:t>
      </w:r>
      <w:r w:rsidR="00EF661C">
        <w:t>-switch</w:t>
      </w:r>
      <w:r w:rsidR="00EF661C">
        <w:t>。</w:t>
      </w:r>
    </w:p>
    <w:p w14:paraId="22209252" w14:textId="77777777" w:rsidR="00EF661C" w:rsidRDefault="00EF661C" w:rsidP="00204E59">
      <w:pPr>
        <w:ind w:firstLineChars="200" w:firstLine="420"/>
      </w:pPr>
      <w:r>
        <w:rPr>
          <w:rFonts w:hint="eastAsia"/>
        </w:rPr>
        <w:t>决定下一个时隙发送哪个</w:t>
      </w:r>
      <w:r>
        <w:rPr>
          <w:rFonts w:hint="eastAsia"/>
        </w:rPr>
        <w:t>V</w:t>
      </w:r>
      <w:r>
        <w:t>OQ</w:t>
      </w:r>
      <w:r>
        <w:rPr>
          <w:rFonts w:hint="eastAsia"/>
        </w:rPr>
        <w:t>的光分组一般是通过轮询调度（</w:t>
      </w:r>
      <w:r>
        <w:rPr>
          <w:rFonts w:hint="eastAsia"/>
        </w:rPr>
        <w:t>Ro</w:t>
      </w:r>
      <w:r>
        <w:t>und-Robin Scheduling</w:t>
      </w:r>
      <w:r>
        <w:rPr>
          <w:rFonts w:hint="eastAsia"/>
        </w:rPr>
        <w:t>）来决定，这既容易实现，保证了处理速度，同时也绝对的公正，每个待发送数据的</w:t>
      </w:r>
      <w:r>
        <w:rPr>
          <w:rFonts w:hint="eastAsia"/>
        </w:rPr>
        <w:t>V</w:t>
      </w:r>
      <w:r>
        <w:t>OQ</w:t>
      </w:r>
      <w:r>
        <w:rPr>
          <w:rFonts w:hint="eastAsia"/>
        </w:rPr>
        <w:t>机会均等。</w:t>
      </w:r>
    </w:p>
    <w:p w14:paraId="569A1A72" w14:textId="77777777" w:rsidR="00EF661C" w:rsidRDefault="00EF661C" w:rsidP="00204E59">
      <w:pPr>
        <w:ind w:firstLineChars="200" w:firstLine="420"/>
      </w:pPr>
      <w:r>
        <w:rPr>
          <w:rFonts w:hint="eastAsia"/>
        </w:rPr>
        <w:t>但是，轮询调度的方式却忽视了数据中心网络中的数据特征。</w:t>
      </w:r>
    </w:p>
    <w:p w14:paraId="70F56C44" w14:textId="77777777" w:rsidR="00EF661C" w:rsidRPr="00EF661C" w:rsidRDefault="00EF661C" w:rsidP="00204E59">
      <w:pPr>
        <w:ind w:firstLineChars="200" w:firstLine="420"/>
      </w:pPr>
      <w:r>
        <w:rPr>
          <w:rFonts w:hint="eastAsia"/>
        </w:rPr>
        <w:t>根据之前的研究可以发现，数据中发送的流的大小不是均匀分布的，而是呈现出两极化的特点，如</w:t>
      </w:r>
      <w:r>
        <w:rPr>
          <w:rFonts w:hint="eastAsia"/>
        </w:rPr>
        <w:t>Figure</w:t>
      </w:r>
      <w:r>
        <w:t xml:space="preserve"> 20</w:t>
      </w:r>
      <w:r>
        <w:rPr>
          <w:rFonts w:hint="eastAsia"/>
        </w:rPr>
        <w:t>的图</w:t>
      </w:r>
      <w:r>
        <w:rPr>
          <w:rFonts w:hint="eastAsia"/>
        </w:rPr>
        <w:t>(</w:t>
      </w:r>
      <w:r>
        <w:t>a)</w:t>
      </w:r>
      <w:r>
        <w:rPr>
          <w:rFonts w:hint="eastAsia"/>
        </w:rPr>
        <w:t>和图</w:t>
      </w:r>
      <w:r>
        <w:rPr>
          <w:rFonts w:hint="eastAsia"/>
        </w:rPr>
        <w:t>(</w:t>
      </w:r>
      <w:r>
        <w:t>b)</w:t>
      </w:r>
      <w:r>
        <w:rPr>
          <w:rFonts w:hint="eastAsia"/>
        </w:rPr>
        <w:t>所示，数据中心的流量主要由大流和小流组成</w:t>
      </w:r>
      <w:r w:rsidR="001E4A79">
        <w:rPr>
          <w:rFonts w:hint="eastAsia"/>
        </w:rPr>
        <w:t>，且大流和小流的数据长度、持续时间、时延敏感度都有很大差异，因此采用完全公正的方式来决定发送顺序在很多情况下都会不够合理，例如发送了持续时间较长的大流，而使得对时延敏感的小流一直等待</w:t>
      </w:r>
      <w:r>
        <w:rPr>
          <w:rFonts w:hint="eastAsia"/>
        </w:rPr>
        <w:t>。</w:t>
      </w:r>
    </w:p>
    <w:p w14:paraId="12475947" w14:textId="77777777" w:rsidR="00EF661C" w:rsidRDefault="00EF661C" w:rsidP="00EF661C">
      <w:pPr>
        <w:keepNext/>
        <w:jc w:val="center"/>
      </w:pPr>
      <w:r>
        <w:rPr>
          <w:noProof/>
        </w:rPr>
        <w:drawing>
          <wp:inline distT="0" distB="0" distL="0" distR="0" wp14:anchorId="5DE05D62" wp14:editId="036B69F9">
            <wp:extent cx="3355559" cy="322183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61838" cy="3227866"/>
                    </a:xfrm>
                    <a:prstGeom prst="rect">
                      <a:avLst/>
                    </a:prstGeom>
                  </pic:spPr>
                </pic:pic>
              </a:graphicData>
            </a:graphic>
          </wp:inline>
        </w:drawing>
      </w:r>
    </w:p>
    <w:p w14:paraId="5638B3E9" w14:textId="77777777" w:rsidR="00915244" w:rsidRDefault="00EF661C" w:rsidP="00EF661C">
      <w:pPr>
        <w:pStyle w:val="a5"/>
        <w:jc w:val="center"/>
      </w:pPr>
      <w:r>
        <w:t xml:space="preserve">Figure </w:t>
      </w:r>
      <w:r w:rsidR="007A44AD">
        <w:rPr>
          <w:noProof/>
        </w:rPr>
        <w:fldChar w:fldCharType="begin"/>
      </w:r>
      <w:r w:rsidR="007A44AD">
        <w:rPr>
          <w:noProof/>
        </w:rPr>
        <w:instrText xml:space="preserve"> SEQ Figure \* ARABIC </w:instrText>
      </w:r>
      <w:r w:rsidR="007A44AD">
        <w:rPr>
          <w:noProof/>
        </w:rPr>
        <w:fldChar w:fldCharType="separate"/>
      </w:r>
      <w:r w:rsidR="008928F9">
        <w:rPr>
          <w:noProof/>
        </w:rPr>
        <w:t>20</w:t>
      </w:r>
      <w:r w:rsidR="007A44AD">
        <w:rPr>
          <w:noProof/>
        </w:rPr>
        <w:fldChar w:fldCharType="end"/>
      </w:r>
    </w:p>
    <w:p w14:paraId="585AD78C" w14:textId="77777777" w:rsidR="008928F9" w:rsidRDefault="001E4A79" w:rsidP="008928F9">
      <w:pPr>
        <w:ind w:firstLineChars="200" w:firstLine="420"/>
      </w:pPr>
      <w:r>
        <w:rPr>
          <w:rFonts w:hint="eastAsia"/>
        </w:rPr>
        <w:t>因此可以通过识别</w:t>
      </w:r>
      <w:r>
        <w:rPr>
          <w:rFonts w:hint="eastAsia"/>
        </w:rPr>
        <w:t>V</w:t>
      </w:r>
      <w:r>
        <w:t>OQ</w:t>
      </w:r>
      <w:r>
        <w:rPr>
          <w:rFonts w:hint="eastAsia"/>
        </w:rPr>
        <w:t>中的大流和小流等特征来赋予每个</w:t>
      </w:r>
      <w:r>
        <w:rPr>
          <w:rFonts w:hint="eastAsia"/>
        </w:rPr>
        <w:t>V</w:t>
      </w:r>
      <w:r>
        <w:t>OQ</w:t>
      </w:r>
      <w:r>
        <w:rPr>
          <w:rFonts w:hint="eastAsia"/>
        </w:rPr>
        <w:t>一个优先级大小，每次决策都发送优先级最大的。</w:t>
      </w:r>
      <w:r w:rsidR="00C03D19">
        <w:rPr>
          <w:rFonts w:hint="eastAsia"/>
        </w:rPr>
        <w:t>这里，改进的方案考虑优先级的因素有四点：</w:t>
      </w:r>
      <w:r w:rsidR="00C03D19">
        <w:rPr>
          <w:rFonts w:hint="eastAsia"/>
        </w:rPr>
        <w:t>V</w:t>
      </w:r>
      <w:r w:rsidR="00C03D19">
        <w:t>OQ</w:t>
      </w:r>
      <w:r w:rsidR="00C03D19">
        <w:rPr>
          <w:rFonts w:hint="eastAsia"/>
        </w:rPr>
        <w:t>队列越长优先级越大、数据包数目越多优先级越大、等待时间越长的数据优先级越大、转发过程不需要调整光交换机的优先级越大。通过四个参数</w:t>
      </w:r>
      <w:r w:rsidR="008928F9">
        <w:rPr>
          <w:rFonts w:hint="eastAsia"/>
        </w:rPr>
        <w:t>（</w:t>
      </w:r>
      <w:r w:rsidR="008928F9">
        <w:rPr>
          <w:rFonts w:hint="eastAsia"/>
        </w:rPr>
        <w:t>w</w:t>
      </w:r>
      <w:r w:rsidR="008928F9">
        <w:t>eight factor</w:t>
      </w:r>
      <w:r w:rsidR="008928F9">
        <w:rPr>
          <w:rFonts w:hint="eastAsia"/>
        </w:rPr>
        <w:t>）</w:t>
      </w:r>
      <w:r w:rsidR="00C03D19">
        <w:rPr>
          <w:rFonts w:hint="eastAsia"/>
        </w:rPr>
        <w:t>将这些指标量化，分别是</w:t>
      </w:r>
      <m:oMath>
        <m:sSub>
          <m:sSubPr>
            <m:ctrlPr>
              <w:rPr>
                <w:rFonts w:ascii="Cambria Math" w:hAnsi="Cambria Math"/>
              </w:rPr>
            </m:ctrlPr>
          </m:sSubPr>
          <m:e>
            <m:r>
              <w:rPr>
                <w:rFonts w:ascii="Cambria Math" w:hAnsi="Cambria Math"/>
              </w:rPr>
              <m:t>w</m:t>
            </m:r>
          </m:e>
          <m:sub>
            <m:r>
              <w:rPr>
                <w:rFonts w:ascii="Cambria Math" w:hAnsi="Cambria Math"/>
              </w:rPr>
              <m:t>l</m:t>
            </m:r>
          </m:sub>
        </m:sSub>
      </m:oMath>
      <w:r w:rsidR="00C03D19">
        <w:rPr>
          <w:rFonts w:hint="eastAsia"/>
        </w:rPr>
        <w:t>、</w:t>
      </w:r>
      <m:oMath>
        <m:sSub>
          <m:sSubPr>
            <m:ctrlPr>
              <w:rPr>
                <w:rFonts w:ascii="Cambria Math" w:hAnsi="Cambria Math"/>
              </w:rPr>
            </m:ctrlPr>
          </m:sSubPr>
          <m:e>
            <m:r>
              <w:rPr>
                <w:rFonts w:ascii="Cambria Math" w:hAnsi="Cambria Math"/>
              </w:rPr>
              <m:t>w</m:t>
            </m:r>
          </m:e>
          <m:sub>
            <m:r>
              <w:rPr>
                <w:rFonts w:ascii="Cambria Math" w:hAnsi="Cambria Math" w:hint="eastAsia"/>
              </w:rPr>
              <m:t>p</m:t>
            </m:r>
          </m:sub>
        </m:sSub>
      </m:oMath>
      <w:r w:rsidR="00C03D19">
        <w:rPr>
          <w:rFonts w:hint="eastAsia"/>
        </w:rPr>
        <w:t>、</w:t>
      </w:r>
      <m:oMath>
        <m:sSub>
          <m:sSubPr>
            <m:ctrlPr>
              <w:rPr>
                <w:rFonts w:ascii="Cambria Math" w:hAnsi="Cambria Math"/>
              </w:rPr>
            </m:ctrlPr>
          </m:sSubPr>
          <m:e>
            <m:r>
              <w:rPr>
                <w:rFonts w:ascii="Cambria Math" w:hAnsi="Cambria Math"/>
              </w:rPr>
              <m:t>w</m:t>
            </m:r>
          </m:e>
          <m:sub>
            <m:r>
              <w:rPr>
                <w:rFonts w:ascii="Cambria Math" w:hAnsi="Cambria Math" w:hint="eastAsia"/>
              </w:rPr>
              <m:t>d</m:t>
            </m:r>
          </m:sub>
        </m:sSub>
      </m:oMath>
      <w:r w:rsidR="00363607">
        <w:rPr>
          <w:rFonts w:hint="eastAsia"/>
        </w:rPr>
        <w:t>、</w:t>
      </w:r>
      <m:oMath>
        <m:sSub>
          <m:sSubPr>
            <m:ctrlPr>
              <w:rPr>
                <w:rFonts w:ascii="Cambria Math" w:hAnsi="Cambria Math"/>
              </w:rPr>
            </m:ctrlPr>
          </m:sSubPr>
          <m:e>
            <m:r>
              <w:rPr>
                <w:rFonts w:ascii="Cambria Math" w:hAnsi="Cambria Math"/>
              </w:rPr>
              <m:t>w</m:t>
            </m:r>
          </m:e>
          <m:sub>
            <m:r>
              <w:rPr>
                <w:rFonts w:ascii="Cambria Math" w:hAnsi="Cambria Math" w:hint="eastAsia"/>
              </w:rPr>
              <m:t>s</m:t>
            </m:r>
          </m:sub>
        </m:sSub>
      </m:oMath>
      <w:r w:rsidR="00363607">
        <w:t>。</w:t>
      </w:r>
      <w:r w:rsidR="008928F9">
        <w:rPr>
          <w:rFonts w:hint="eastAsia"/>
        </w:rPr>
        <w:t>优先级计算公式为</w:t>
      </w:r>
      <m:oMath>
        <m:sSub>
          <m:sSubPr>
            <m:ctrlPr>
              <w:rPr>
                <w:rFonts w:ascii="Cambria Math" w:hAnsi="Cambria Math"/>
              </w:rPr>
            </m:ctrlPr>
          </m:sSubPr>
          <m:e>
            <m:r>
              <w:rPr>
                <w:rFonts w:ascii="Cambria Math" w:hAnsi="Cambria Math"/>
              </w:rPr>
              <m:t>W</m:t>
            </m:r>
          </m:e>
          <m:sub>
            <m:r>
              <w:rPr>
                <w:rFonts w:ascii="Cambria Math" w:hAnsi="Cambria Math" w:hint="eastAsia"/>
              </w:rPr>
              <m:t>i</m:t>
            </m:r>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s</m:t>
            </m:r>
          </m:sub>
        </m:sSub>
      </m:oMath>
      <w:r w:rsidR="008928F9">
        <w:rPr>
          <w:rFonts w:hint="eastAsia"/>
        </w:rPr>
        <w:t>。</w:t>
      </w:r>
    </w:p>
    <w:p w14:paraId="300BF0E6" w14:textId="77777777" w:rsidR="008928F9" w:rsidRDefault="008928F9" w:rsidP="008928F9">
      <w:pPr>
        <w:ind w:firstLineChars="200" w:firstLine="420"/>
      </w:pPr>
      <w:r>
        <w:rPr>
          <w:rFonts w:hint="eastAsia"/>
        </w:rPr>
        <w:t>这时调度方案就是根据优先级调度（</w:t>
      </w:r>
      <w:r>
        <w:rPr>
          <w:rFonts w:hint="eastAsia"/>
        </w:rPr>
        <w:t>Prio</w:t>
      </w:r>
      <w:r>
        <w:t>rity-Aware Scheduling</w:t>
      </w:r>
      <w:r>
        <w:rPr>
          <w:rFonts w:hint="eastAsia"/>
        </w:rPr>
        <w:t>）。算法具体过程如</w:t>
      </w:r>
      <w:r>
        <w:rPr>
          <w:rFonts w:hint="eastAsia"/>
        </w:rPr>
        <w:t>Fi</w:t>
      </w:r>
      <w:r>
        <w:t>gure21</w:t>
      </w:r>
      <w:r>
        <w:rPr>
          <w:rFonts w:hint="eastAsia"/>
        </w:rPr>
        <w:t>所示。</w:t>
      </w:r>
    </w:p>
    <w:p w14:paraId="552575A1" w14:textId="77777777" w:rsidR="008928F9" w:rsidRDefault="008928F9" w:rsidP="008928F9">
      <w:pPr>
        <w:keepNext/>
        <w:jc w:val="center"/>
      </w:pPr>
      <w:r>
        <w:rPr>
          <w:noProof/>
        </w:rPr>
        <w:drawing>
          <wp:inline distT="0" distB="0" distL="0" distR="0" wp14:anchorId="4ACD221D" wp14:editId="3AA29644">
            <wp:extent cx="3165231" cy="2678976"/>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76989" cy="2688928"/>
                    </a:xfrm>
                    <a:prstGeom prst="rect">
                      <a:avLst/>
                    </a:prstGeom>
                  </pic:spPr>
                </pic:pic>
              </a:graphicData>
            </a:graphic>
          </wp:inline>
        </w:drawing>
      </w:r>
    </w:p>
    <w:p w14:paraId="191E85AC" w14:textId="77777777" w:rsidR="008928F9" w:rsidRDefault="008928F9" w:rsidP="008928F9">
      <w:pPr>
        <w:pStyle w:val="a5"/>
        <w:jc w:val="center"/>
      </w:pPr>
      <w:r>
        <w:t xml:space="preserve">Figure </w:t>
      </w:r>
      <w:r w:rsidR="007A44AD">
        <w:rPr>
          <w:noProof/>
        </w:rPr>
        <w:fldChar w:fldCharType="begin"/>
      </w:r>
      <w:r w:rsidR="007A44AD">
        <w:rPr>
          <w:noProof/>
        </w:rPr>
        <w:instrText xml:space="preserve"> SEQ Figure \* ARABIC </w:instrText>
      </w:r>
      <w:r w:rsidR="007A44AD">
        <w:rPr>
          <w:noProof/>
        </w:rPr>
        <w:fldChar w:fldCharType="separate"/>
      </w:r>
      <w:r>
        <w:rPr>
          <w:noProof/>
        </w:rPr>
        <w:t>21</w:t>
      </w:r>
      <w:r w:rsidR="007A44AD">
        <w:rPr>
          <w:noProof/>
        </w:rPr>
        <w:fldChar w:fldCharType="end"/>
      </w:r>
    </w:p>
    <w:p w14:paraId="42FAC557" w14:textId="77777777" w:rsidR="008928F9" w:rsidRPr="00425CCA" w:rsidRDefault="008928F9" w:rsidP="008928F9">
      <w:pPr>
        <w:ind w:firstLineChars="200" w:firstLine="420"/>
      </w:pPr>
      <w:r>
        <w:rPr>
          <w:rFonts w:hint="eastAsia"/>
        </w:rPr>
        <w:t>其中，算法中判断最大流的方式使用机器学习的分类算法，这里分别使用</w:t>
      </w:r>
      <w:r>
        <w:rPr>
          <w:rFonts w:hint="eastAsia"/>
        </w:rPr>
        <w:t>C</w:t>
      </w:r>
      <w:r>
        <w:t>4.5</w:t>
      </w:r>
      <w:r>
        <w:rPr>
          <w:rFonts w:hint="eastAsia"/>
        </w:rPr>
        <w:t>决策树和</w:t>
      </w:r>
      <w:r w:rsidRPr="008928F9">
        <w:t>Naïve-Bayes discretization</w:t>
      </w:r>
      <w:r w:rsidR="00425CCA">
        <w:t>（</w:t>
      </w:r>
      <w:r w:rsidR="00425CCA">
        <w:rPr>
          <w:rFonts w:hint="eastAsia"/>
        </w:rPr>
        <w:t>N</w:t>
      </w:r>
      <w:r w:rsidR="00425CCA">
        <w:t>BD</w:t>
      </w:r>
      <w:r w:rsidR="00425CCA">
        <w:t>），</w:t>
      </w:r>
      <w:r w:rsidR="00425CCA">
        <w:rPr>
          <w:rFonts w:hint="eastAsia"/>
        </w:rPr>
        <w:t>当分类结果发现是大流时，则升高</w:t>
      </w:r>
      <m:oMath>
        <m:sSub>
          <m:sSubPr>
            <m:ctrlPr>
              <w:rPr>
                <w:rFonts w:ascii="Cambria Math" w:hAnsi="Cambria Math"/>
                <w:i/>
              </w:rPr>
            </m:ctrlPr>
          </m:sSubPr>
          <m:e>
            <m:r>
              <w:rPr>
                <w:rFonts w:ascii="Cambria Math" w:hAnsi="Cambria Math"/>
              </w:rPr>
              <m:t>w</m:t>
            </m:r>
          </m:e>
          <m:sub>
            <m:r>
              <w:rPr>
                <w:rFonts w:ascii="Cambria Math" w:hAnsi="Cambria Math"/>
              </w:rPr>
              <m:t>l</m:t>
            </m:r>
          </m:sub>
        </m:sSub>
      </m:oMath>
      <w:r w:rsidR="00425CCA">
        <w:rPr>
          <w:rFonts w:hint="eastAsia"/>
        </w:rPr>
        <w:t>并降低</w:t>
      </w:r>
      <m:oMath>
        <m:sSub>
          <m:sSubPr>
            <m:ctrlPr>
              <w:rPr>
                <w:rFonts w:ascii="Cambria Math" w:hAnsi="Cambria Math"/>
                <w:i/>
              </w:rPr>
            </m:ctrlPr>
          </m:sSubPr>
          <m:e>
            <m:r>
              <w:rPr>
                <w:rFonts w:ascii="Cambria Math" w:hAnsi="Cambria Math"/>
              </w:rPr>
              <m:t>w</m:t>
            </m:r>
          </m:e>
          <m:sub>
            <m:r>
              <w:rPr>
                <w:rFonts w:ascii="Cambria Math" w:hAnsi="Cambria Math"/>
              </w:rPr>
              <m:t>p</m:t>
            </m:r>
          </m:sub>
        </m:sSub>
      </m:oMath>
      <w:r w:rsidR="00425CCA">
        <w:t>，若分类检查出是小流时则</w:t>
      </w:r>
      <w:r w:rsidR="00425CCA">
        <w:rPr>
          <w:rFonts w:hint="eastAsia"/>
        </w:rPr>
        <w:t>降低</w:t>
      </w:r>
      <m:oMath>
        <m:sSub>
          <m:sSubPr>
            <m:ctrlPr>
              <w:rPr>
                <w:rFonts w:ascii="Cambria Math" w:hAnsi="Cambria Math"/>
                <w:i/>
              </w:rPr>
            </m:ctrlPr>
          </m:sSubPr>
          <m:e>
            <m:r>
              <w:rPr>
                <w:rFonts w:ascii="Cambria Math" w:hAnsi="Cambria Math"/>
              </w:rPr>
              <m:t>w</m:t>
            </m:r>
          </m:e>
          <m:sub>
            <m:r>
              <w:rPr>
                <w:rFonts w:ascii="Cambria Math" w:hAnsi="Cambria Math"/>
              </w:rPr>
              <m:t>l</m:t>
            </m:r>
          </m:sub>
        </m:sSub>
      </m:oMath>
      <w:r w:rsidR="00425CCA">
        <w:rPr>
          <w:rFonts w:hint="eastAsia"/>
        </w:rPr>
        <w:t>并升高</w:t>
      </w:r>
      <m:oMath>
        <m:sSub>
          <m:sSubPr>
            <m:ctrlPr>
              <w:rPr>
                <w:rFonts w:ascii="Cambria Math" w:hAnsi="Cambria Math"/>
                <w:i/>
              </w:rPr>
            </m:ctrlPr>
          </m:sSubPr>
          <m:e>
            <m:r>
              <w:rPr>
                <w:rFonts w:ascii="Cambria Math" w:hAnsi="Cambria Math"/>
              </w:rPr>
              <m:t>w</m:t>
            </m:r>
          </m:e>
          <m:sub>
            <m:r>
              <w:rPr>
                <w:rFonts w:ascii="Cambria Math" w:hAnsi="Cambria Math"/>
              </w:rPr>
              <m:t>p</m:t>
            </m:r>
          </m:sub>
        </m:sSub>
      </m:oMath>
      <w:r w:rsidR="00425CCA">
        <w:t>，最后计算各个</w:t>
      </w:r>
      <w:r w:rsidR="00425CCA">
        <w:rPr>
          <w:rFonts w:hint="eastAsia"/>
        </w:rPr>
        <w:t>V</w:t>
      </w:r>
      <w:r w:rsidR="00425CCA">
        <w:t>OQ</w:t>
      </w:r>
      <w:r w:rsidR="00425CCA">
        <w:t>的权重决定发送顺序。</w:t>
      </w:r>
    </w:p>
    <w:sectPr w:rsidR="008928F9" w:rsidRPr="00425CCA">
      <w:pgSz w:w="11906" w:h="16838"/>
      <w:pgMar w:top="1440" w:right="1800" w:bottom="1440" w:left="1800" w:header="720" w:footer="720" w:gutter="0"/>
      <w:cols w:space="720"/>
      <w:docGrid w:type="lines" w:linePitch="312"/>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wangx" w:date="2019-01-21T15:56:00Z" w:initials="w">
    <w:p w14:paraId="7E52B4EE" w14:textId="77777777" w:rsidR="00152254" w:rsidRDefault="00152254">
      <w:pPr>
        <w:pStyle w:val="ad"/>
      </w:pPr>
      <w:r>
        <w:rPr>
          <w:rStyle w:val="ac"/>
        </w:rPr>
        <w:annotationRef/>
      </w:r>
      <w:r>
        <w:rPr>
          <w:rFonts w:hint="eastAsia"/>
        </w:rPr>
        <w:t>看不懂</w:t>
      </w:r>
    </w:p>
  </w:comment>
  <w:comment w:id="2" w:author="wangx" w:date="2019-01-21T15:56:00Z" w:initials="w">
    <w:p w14:paraId="45F41927" w14:textId="77777777" w:rsidR="00152254" w:rsidRDefault="00152254">
      <w:pPr>
        <w:pStyle w:val="ad"/>
      </w:pPr>
      <w:r>
        <w:rPr>
          <w:rStyle w:val="ac"/>
        </w:rPr>
        <w:annotationRef/>
      </w:r>
      <w:r>
        <w:rPr>
          <w:rFonts w:hint="eastAsia"/>
        </w:rPr>
        <w:t>看不懂，图中使用的符号未解释</w:t>
      </w:r>
    </w:p>
  </w:comment>
  <w:comment w:id="5" w:author="wangx" w:date="2019-01-21T16:29:00Z" w:initials="w">
    <w:p w14:paraId="76B5FA64" w14:textId="003D4F9B" w:rsidR="00DC2345" w:rsidRDefault="00DC2345">
      <w:pPr>
        <w:pStyle w:val="ad"/>
      </w:pPr>
      <w:r>
        <w:rPr>
          <w:rStyle w:val="ac"/>
        </w:rPr>
        <w:annotationRef/>
      </w:r>
      <w:r>
        <w:rPr>
          <w:rFonts w:hint="eastAsia"/>
        </w:rPr>
        <w:t>什么的速率，这个地方应该是数据包的发送速率</w:t>
      </w:r>
    </w:p>
  </w:comment>
  <w:comment w:id="6" w:author="wangx" w:date="2019-01-21T16:32:00Z" w:initials="w">
    <w:p w14:paraId="5110AE5F" w14:textId="481DB4E4" w:rsidR="00DC2345" w:rsidRDefault="00DC2345">
      <w:pPr>
        <w:pStyle w:val="ad"/>
      </w:pPr>
      <w:r>
        <w:rPr>
          <w:rStyle w:val="ac"/>
        </w:rPr>
        <w:annotationRef/>
      </w:r>
      <w:r>
        <w:rPr>
          <w:rFonts w:hint="eastAsia"/>
        </w:rPr>
        <w:t>句子太长了，分开表述</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E52B4EE" w15:done="0"/>
  <w15:commentEx w15:paraId="45F41927" w15:done="0"/>
  <w15:commentEx w15:paraId="76B5FA64" w15:done="0"/>
  <w15:commentEx w15:paraId="5110AE5F"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3A755E" w14:textId="77777777" w:rsidR="00C11401" w:rsidRDefault="00C11401" w:rsidP="00644B21">
      <w:r>
        <w:separator/>
      </w:r>
    </w:p>
  </w:endnote>
  <w:endnote w:type="continuationSeparator" w:id="0">
    <w:p w14:paraId="7DD6CCF2" w14:textId="77777777" w:rsidR="00C11401" w:rsidRDefault="00C11401" w:rsidP="00644B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41FB32" w14:textId="77777777" w:rsidR="00C11401" w:rsidRDefault="00C11401" w:rsidP="00644B21">
      <w:r>
        <w:separator/>
      </w:r>
    </w:p>
  </w:footnote>
  <w:footnote w:type="continuationSeparator" w:id="0">
    <w:p w14:paraId="673D20FB" w14:textId="77777777" w:rsidR="00C11401" w:rsidRDefault="00C11401" w:rsidP="00644B2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DD11FC"/>
    <w:multiLevelType w:val="hybridMultilevel"/>
    <w:tmpl w:val="109A36AA"/>
    <w:lvl w:ilvl="0" w:tplc="9FD40534">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BC873D0"/>
    <w:multiLevelType w:val="hybridMultilevel"/>
    <w:tmpl w:val="A140B51E"/>
    <w:lvl w:ilvl="0" w:tplc="E4C63C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4D875CB"/>
    <w:multiLevelType w:val="hybridMultilevel"/>
    <w:tmpl w:val="D87C88B8"/>
    <w:lvl w:ilvl="0" w:tplc="351E4B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36687E4C"/>
    <w:multiLevelType w:val="hybridMultilevel"/>
    <w:tmpl w:val="957C2A14"/>
    <w:lvl w:ilvl="0" w:tplc="098CAA1C">
      <w:start w:val="1"/>
      <w:numFmt w:val="japaneseCounting"/>
      <w:lvlText w:val="%1、"/>
      <w:lvlJc w:val="left"/>
      <w:pPr>
        <w:ind w:left="900" w:hanging="9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C9B5863"/>
    <w:multiLevelType w:val="multilevel"/>
    <w:tmpl w:val="8A62781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5" w15:restartNumberingAfterBreak="0">
    <w:nsid w:val="42DC3CAC"/>
    <w:multiLevelType w:val="multilevel"/>
    <w:tmpl w:val="BC5A57AA"/>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4AF44291"/>
    <w:multiLevelType w:val="hybridMultilevel"/>
    <w:tmpl w:val="D28A81F4"/>
    <w:lvl w:ilvl="0" w:tplc="201409F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4B606DBD"/>
    <w:multiLevelType w:val="hybridMultilevel"/>
    <w:tmpl w:val="61A2217C"/>
    <w:lvl w:ilvl="0" w:tplc="793C8BE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4EA01B4D"/>
    <w:multiLevelType w:val="hybridMultilevel"/>
    <w:tmpl w:val="DD44FA7A"/>
    <w:lvl w:ilvl="0" w:tplc="18F8215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2996ECF"/>
    <w:multiLevelType w:val="hybridMultilevel"/>
    <w:tmpl w:val="F1C494CE"/>
    <w:lvl w:ilvl="0" w:tplc="FCE80D8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56DC05E1"/>
    <w:multiLevelType w:val="multilevel"/>
    <w:tmpl w:val="4E8CBCB2"/>
    <w:lvl w:ilvl="0">
      <w:start w:val="2"/>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57940C7B"/>
    <w:multiLevelType w:val="hybridMultilevel"/>
    <w:tmpl w:val="B2B2FFD0"/>
    <w:lvl w:ilvl="0" w:tplc="B70855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64C221BB"/>
    <w:multiLevelType w:val="multilevel"/>
    <w:tmpl w:val="8E9C8E76"/>
    <w:lvl w:ilvl="0">
      <w:start w:val="1"/>
      <w:numFmt w:val="decimal"/>
      <w:lvlText w:val="%1"/>
      <w:lvlJc w:val="left"/>
      <w:pPr>
        <w:ind w:left="430" w:hanging="430"/>
      </w:pPr>
      <w:rPr>
        <w:rFonts w:hint="default"/>
      </w:rPr>
    </w:lvl>
    <w:lvl w:ilvl="1">
      <w:start w:val="2"/>
      <w:numFmt w:val="decimal"/>
      <w:lvlText w:val="%1.%2"/>
      <w:lvlJc w:val="left"/>
      <w:pPr>
        <w:ind w:left="430" w:hanging="43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67416C6C"/>
    <w:multiLevelType w:val="hybridMultilevel"/>
    <w:tmpl w:val="4FD4DFEE"/>
    <w:lvl w:ilvl="0" w:tplc="DBC804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8BA6D5F"/>
    <w:multiLevelType w:val="hybridMultilevel"/>
    <w:tmpl w:val="3A8684FC"/>
    <w:lvl w:ilvl="0" w:tplc="B9685D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1076695"/>
    <w:multiLevelType w:val="hybridMultilevel"/>
    <w:tmpl w:val="6372951A"/>
    <w:lvl w:ilvl="0" w:tplc="53AAFC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88E2BE2"/>
    <w:multiLevelType w:val="hybridMultilevel"/>
    <w:tmpl w:val="66622B40"/>
    <w:lvl w:ilvl="0" w:tplc="E0E0B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0"/>
  </w:num>
  <w:num w:numId="4">
    <w:abstractNumId w:val="8"/>
  </w:num>
  <w:num w:numId="5">
    <w:abstractNumId w:val="6"/>
  </w:num>
  <w:num w:numId="6">
    <w:abstractNumId w:val="16"/>
  </w:num>
  <w:num w:numId="7">
    <w:abstractNumId w:val="11"/>
  </w:num>
  <w:num w:numId="8">
    <w:abstractNumId w:val="9"/>
  </w:num>
  <w:num w:numId="9">
    <w:abstractNumId w:val="7"/>
  </w:num>
  <w:num w:numId="10">
    <w:abstractNumId w:val="14"/>
  </w:num>
  <w:num w:numId="11">
    <w:abstractNumId w:val="15"/>
  </w:num>
  <w:num w:numId="12">
    <w:abstractNumId w:val="3"/>
  </w:num>
  <w:num w:numId="13">
    <w:abstractNumId w:val="13"/>
  </w:num>
  <w:num w:numId="14">
    <w:abstractNumId w:val="4"/>
  </w:num>
  <w:num w:numId="15">
    <w:abstractNumId w:val="10"/>
  </w:num>
  <w:num w:numId="16">
    <w:abstractNumId w:val="5"/>
  </w:num>
  <w:num w:numId="17">
    <w:abstractNumId w:val="12"/>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angx">
    <w15:presenceInfo w15:providerId="None" w15:userId="wang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2"/>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379E"/>
    <w:rsid w:val="00005466"/>
    <w:rsid w:val="00016F6F"/>
    <w:rsid w:val="000376C6"/>
    <w:rsid w:val="00040876"/>
    <w:rsid w:val="00040D7E"/>
    <w:rsid w:val="00053A32"/>
    <w:rsid w:val="00070614"/>
    <w:rsid w:val="00080586"/>
    <w:rsid w:val="00084C57"/>
    <w:rsid w:val="00087C5C"/>
    <w:rsid w:val="00090F6E"/>
    <w:rsid w:val="000E7DCB"/>
    <w:rsid w:val="00103153"/>
    <w:rsid w:val="0011162B"/>
    <w:rsid w:val="001262CC"/>
    <w:rsid w:val="0013576A"/>
    <w:rsid w:val="00152254"/>
    <w:rsid w:val="00152FE9"/>
    <w:rsid w:val="001729F7"/>
    <w:rsid w:val="0018433D"/>
    <w:rsid w:val="00187195"/>
    <w:rsid w:val="001967A9"/>
    <w:rsid w:val="001B3492"/>
    <w:rsid w:val="001D6E95"/>
    <w:rsid w:val="001D78F6"/>
    <w:rsid w:val="001E4A79"/>
    <w:rsid w:val="001F136B"/>
    <w:rsid w:val="00202137"/>
    <w:rsid w:val="00204E59"/>
    <w:rsid w:val="00207520"/>
    <w:rsid w:val="00221F1D"/>
    <w:rsid w:val="00234830"/>
    <w:rsid w:val="00240EF0"/>
    <w:rsid w:val="002439FE"/>
    <w:rsid w:val="0024489D"/>
    <w:rsid w:val="002503B3"/>
    <w:rsid w:val="00263C2B"/>
    <w:rsid w:val="002647E9"/>
    <w:rsid w:val="00271521"/>
    <w:rsid w:val="00272947"/>
    <w:rsid w:val="00290F7E"/>
    <w:rsid w:val="00295A49"/>
    <w:rsid w:val="002A27E4"/>
    <w:rsid w:val="002A6A54"/>
    <w:rsid w:val="002B1E72"/>
    <w:rsid w:val="002B4EDE"/>
    <w:rsid w:val="002C2E8E"/>
    <w:rsid w:val="002E19A9"/>
    <w:rsid w:val="0030735E"/>
    <w:rsid w:val="00310343"/>
    <w:rsid w:val="0032013C"/>
    <w:rsid w:val="00324424"/>
    <w:rsid w:val="00357387"/>
    <w:rsid w:val="0035749C"/>
    <w:rsid w:val="00362BE2"/>
    <w:rsid w:val="00363607"/>
    <w:rsid w:val="00377FC8"/>
    <w:rsid w:val="00383717"/>
    <w:rsid w:val="0038659F"/>
    <w:rsid w:val="00393361"/>
    <w:rsid w:val="003933A7"/>
    <w:rsid w:val="003C0A7B"/>
    <w:rsid w:val="003C76B0"/>
    <w:rsid w:val="003D332B"/>
    <w:rsid w:val="003E219E"/>
    <w:rsid w:val="003F531C"/>
    <w:rsid w:val="00425BB0"/>
    <w:rsid w:val="00425CCA"/>
    <w:rsid w:val="00432E1C"/>
    <w:rsid w:val="0043472F"/>
    <w:rsid w:val="00437005"/>
    <w:rsid w:val="00453EB7"/>
    <w:rsid w:val="00455756"/>
    <w:rsid w:val="0046077F"/>
    <w:rsid w:val="00472019"/>
    <w:rsid w:val="00472EDF"/>
    <w:rsid w:val="004769E0"/>
    <w:rsid w:val="004802F2"/>
    <w:rsid w:val="00481AA3"/>
    <w:rsid w:val="004B2543"/>
    <w:rsid w:val="004B331D"/>
    <w:rsid w:val="004C23C8"/>
    <w:rsid w:val="004D3CE4"/>
    <w:rsid w:val="004E3A57"/>
    <w:rsid w:val="004F3203"/>
    <w:rsid w:val="005004D8"/>
    <w:rsid w:val="005054B9"/>
    <w:rsid w:val="00510A3F"/>
    <w:rsid w:val="00541125"/>
    <w:rsid w:val="005430D8"/>
    <w:rsid w:val="00554087"/>
    <w:rsid w:val="00554515"/>
    <w:rsid w:val="00563D81"/>
    <w:rsid w:val="00564AC3"/>
    <w:rsid w:val="00565853"/>
    <w:rsid w:val="005930F8"/>
    <w:rsid w:val="005A3ACF"/>
    <w:rsid w:val="005A4DA9"/>
    <w:rsid w:val="005B2FAF"/>
    <w:rsid w:val="005D3847"/>
    <w:rsid w:val="005E0184"/>
    <w:rsid w:val="005F6AB5"/>
    <w:rsid w:val="0062753C"/>
    <w:rsid w:val="006409DC"/>
    <w:rsid w:val="0064456E"/>
    <w:rsid w:val="00644B21"/>
    <w:rsid w:val="00645B6B"/>
    <w:rsid w:val="00646A05"/>
    <w:rsid w:val="00660A37"/>
    <w:rsid w:val="00670ED4"/>
    <w:rsid w:val="00672B4E"/>
    <w:rsid w:val="00674E6E"/>
    <w:rsid w:val="006C60DF"/>
    <w:rsid w:val="006D0C5C"/>
    <w:rsid w:val="006D1A9E"/>
    <w:rsid w:val="006D235D"/>
    <w:rsid w:val="006D5D33"/>
    <w:rsid w:val="006E35A7"/>
    <w:rsid w:val="006E56B9"/>
    <w:rsid w:val="00706DFB"/>
    <w:rsid w:val="00715C61"/>
    <w:rsid w:val="007230DD"/>
    <w:rsid w:val="00732D74"/>
    <w:rsid w:val="0076385E"/>
    <w:rsid w:val="00773805"/>
    <w:rsid w:val="0078060E"/>
    <w:rsid w:val="00791AD5"/>
    <w:rsid w:val="0079304E"/>
    <w:rsid w:val="007937F4"/>
    <w:rsid w:val="007A0F21"/>
    <w:rsid w:val="007A1F16"/>
    <w:rsid w:val="007A44AD"/>
    <w:rsid w:val="007B3882"/>
    <w:rsid w:val="007B5CA9"/>
    <w:rsid w:val="007C1985"/>
    <w:rsid w:val="007E01DE"/>
    <w:rsid w:val="007E080C"/>
    <w:rsid w:val="007F2727"/>
    <w:rsid w:val="007F6F90"/>
    <w:rsid w:val="008208CA"/>
    <w:rsid w:val="00821371"/>
    <w:rsid w:val="008577CA"/>
    <w:rsid w:val="00862F82"/>
    <w:rsid w:val="00867424"/>
    <w:rsid w:val="008702D2"/>
    <w:rsid w:val="00874449"/>
    <w:rsid w:val="00874A1E"/>
    <w:rsid w:val="008928F9"/>
    <w:rsid w:val="008A0470"/>
    <w:rsid w:val="008A4E5D"/>
    <w:rsid w:val="008B2276"/>
    <w:rsid w:val="008B2394"/>
    <w:rsid w:val="008B39A9"/>
    <w:rsid w:val="008C15E4"/>
    <w:rsid w:val="008D2980"/>
    <w:rsid w:val="008D2E1B"/>
    <w:rsid w:val="0090310B"/>
    <w:rsid w:val="00912FA7"/>
    <w:rsid w:val="00915244"/>
    <w:rsid w:val="00921AE7"/>
    <w:rsid w:val="00927FAA"/>
    <w:rsid w:val="00942155"/>
    <w:rsid w:val="0094253E"/>
    <w:rsid w:val="009625F9"/>
    <w:rsid w:val="00980A8F"/>
    <w:rsid w:val="009B40D8"/>
    <w:rsid w:val="009D0484"/>
    <w:rsid w:val="009D154B"/>
    <w:rsid w:val="009E43B7"/>
    <w:rsid w:val="009E5442"/>
    <w:rsid w:val="009F1655"/>
    <w:rsid w:val="009F2B8F"/>
    <w:rsid w:val="00A0196F"/>
    <w:rsid w:val="00A01BDC"/>
    <w:rsid w:val="00A02A2F"/>
    <w:rsid w:val="00A06B7E"/>
    <w:rsid w:val="00A439D3"/>
    <w:rsid w:val="00A44795"/>
    <w:rsid w:val="00A54C5D"/>
    <w:rsid w:val="00A574F9"/>
    <w:rsid w:val="00A628EF"/>
    <w:rsid w:val="00A675E3"/>
    <w:rsid w:val="00A728AA"/>
    <w:rsid w:val="00A90C0B"/>
    <w:rsid w:val="00AA1E2B"/>
    <w:rsid w:val="00AA7502"/>
    <w:rsid w:val="00AC292B"/>
    <w:rsid w:val="00AD02E9"/>
    <w:rsid w:val="00AE1DFC"/>
    <w:rsid w:val="00AE5C89"/>
    <w:rsid w:val="00AF0BCE"/>
    <w:rsid w:val="00AF6217"/>
    <w:rsid w:val="00B01B6C"/>
    <w:rsid w:val="00B2002D"/>
    <w:rsid w:val="00B22BD8"/>
    <w:rsid w:val="00B22C5F"/>
    <w:rsid w:val="00B30858"/>
    <w:rsid w:val="00B31272"/>
    <w:rsid w:val="00B50763"/>
    <w:rsid w:val="00B52873"/>
    <w:rsid w:val="00B540A6"/>
    <w:rsid w:val="00B55B68"/>
    <w:rsid w:val="00B605FE"/>
    <w:rsid w:val="00B6632C"/>
    <w:rsid w:val="00B955CA"/>
    <w:rsid w:val="00BA7A37"/>
    <w:rsid w:val="00BB0014"/>
    <w:rsid w:val="00BC7A1F"/>
    <w:rsid w:val="00BC7CBB"/>
    <w:rsid w:val="00BD319F"/>
    <w:rsid w:val="00BD6CEC"/>
    <w:rsid w:val="00BE29D5"/>
    <w:rsid w:val="00BF1314"/>
    <w:rsid w:val="00C03D19"/>
    <w:rsid w:val="00C05A56"/>
    <w:rsid w:val="00C11401"/>
    <w:rsid w:val="00C4195C"/>
    <w:rsid w:val="00C5379E"/>
    <w:rsid w:val="00C6483C"/>
    <w:rsid w:val="00C659B1"/>
    <w:rsid w:val="00C73797"/>
    <w:rsid w:val="00C76674"/>
    <w:rsid w:val="00C85C2A"/>
    <w:rsid w:val="00CA1FCE"/>
    <w:rsid w:val="00CB3C56"/>
    <w:rsid w:val="00CC0F6F"/>
    <w:rsid w:val="00CE1299"/>
    <w:rsid w:val="00CE3079"/>
    <w:rsid w:val="00D04643"/>
    <w:rsid w:val="00D13A0D"/>
    <w:rsid w:val="00D1775A"/>
    <w:rsid w:val="00D23C4D"/>
    <w:rsid w:val="00D3029E"/>
    <w:rsid w:val="00D538DF"/>
    <w:rsid w:val="00D61753"/>
    <w:rsid w:val="00D854D3"/>
    <w:rsid w:val="00D943CF"/>
    <w:rsid w:val="00DB3338"/>
    <w:rsid w:val="00DB47C2"/>
    <w:rsid w:val="00DC2345"/>
    <w:rsid w:val="00DC3806"/>
    <w:rsid w:val="00DD50E3"/>
    <w:rsid w:val="00DD730B"/>
    <w:rsid w:val="00DE2061"/>
    <w:rsid w:val="00DE5DDC"/>
    <w:rsid w:val="00DF188F"/>
    <w:rsid w:val="00DF1A39"/>
    <w:rsid w:val="00DF68AF"/>
    <w:rsid w:val="00E023E1"/>
    <w:rsid w:val="00E0414B"/>
    <w:rsid w:val="00E123A0"/>
    <w:rsid w:val="00E15382"/>
    <w:rsid w:val="00E160FB"/>
    <w:rsid w:val="00E3382D"/>
    <w:rsid w:val="00E36996"/>
    <w:rsid w:val="00E454EB"/>
    <w:rsid w:val="00E51158"/>
    <w:rsid w:val="00E53DC3"/>
    <w:rsid w:val="00E62CDD"/>
    <w:rsid w:val="00E6506E"/>
    <w:rsid w:val="00E73899"/>
    <w:rsid w:val="00E96BE0"/>
    <w:rsid w:val="00EA4056"/>
    <w:rsid w:val="00EE02B5"/>
    <w:rsid w:val="00EF5DD3"/>
    <w:rsid w:val="00EF661C"/>
    <w:rsid w:val="00F07B37"/>
    <w:rsid w:val="00F1539C"/>
    <w:rsid w:val="00F17265"/>
    <w:rsid w:val="00F27DAE"/>
    <w:rsid w:val="00F32DDF"/>
    <w:rsid w:val="00F33C95"/>
    <w:rsid w:val="00F42F2C"/>
    <w:rsid w:val="00F96C2F"/>
    <w:rsid w:val="00FA4C3C"/>
    <w:rsid w:val="00FA6CC1"/>
    <w:rsid w:val="00FB0538"/>
    <w:rsid w:val="00FB5201"/>
    <w:rsid w:val="00FB6D7A"/>
    <w:rsid w:val="00FC45A0"/>
    <w:rsid w:val="00FC68BD"/>
    <w:rsid w:val="00FE5272"/>
    <w:rsid w:val="00FE79F8"/>
    <w:rsid w:val="00FF45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8B9B27"/>
  <w15:chartTrackingRefBased/>
  <w15:docId w15:val="{AC0F9E74-0926-4117-A50B-BB086CC7F4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07061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91AD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91AD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C3806"/>
    <w:pPr>
      <w:ind w:firstLineChars="200" w:firstLine="420"/>
    </w:pPr>
  </w:style>
  <w:style w:type="character" w:styleId="a4">
    <w:name w:val="Placeholder Text"/>
    <w:basedOn w:val="a0"/>
    <w:uiPriority w:val="99"/>
    <w:semiHidden/>
    <w:rsid w:val="007230DD"/>
    <w:rPr>
      <w:color w:val="808080"/>
    </w:rPr>
  </w:style>
  <w:style w:type="character" w:customStyle="1" w:styleId="20">
    <w:name w:val="标题 2 字符"/>
    <w:basedOn w:val="a0"/>
    <w:link w:val="2"/>
    <w:uiPriority w:val="9"/>
    <w:rsid w:val="00791AD5"/>
    <w:rPr>
      <w:rFonts w:asciiTheme="majorHAnsi" w:eastAsiaTheme="majorEastAsia" w:hAnsiTheme="majorHAnsi" w:cstheme="majorBidi"/>
      <w:b/>
      <w:bCs/>
      <w:sz w:val="32"/>
      <w:szCs w:val="32"/>
    </w:rPr>
  </w:style>
  <w:style w:type="character" w:customStyle="1" w:styleId="30">
    <w:name w:val="标题 3 字符"/>
    <w:basedOn w:val="a0"/>
    <w:link w:val="3"/>
    <w:uiPriority w:val="9"/>
    <w:rsid w:val="00791AD5"/>
    <w:rPr>
      <w:b/>
      <w:bCs/>
      <w:sz w:val="32"/>
      <w:szCs w:val="32"/>
    </w:rPr>
  </w:style>
  <w:style w:type="character" w:customStyle="1" w:styleId="10">
    <w:name w:val="标题 1 字符"/>
    <w:basedOn w:val="a0"/>
    <w:link w:val="1"/>
    <w:uiPriority w:val="9"/>
    <w:rsid w:val="00070614"/>
    <w:rPr>
      <w:b/>
      <w:bCs/>
      <w:kern w:val="44"/>
      <w:sz w:val="44"/>
      <w:szCs w:val="44"/>
    </w:rPr>
  </w:style>
  <w:style w:type="paragraph" w:styleId="a5">
    <w:name w:val="caption"/>
    <w:basedOn w:val="a"/>
    <w:next w:val="a"/>
    <w:uiPriority w:val="35"/>
    <w:unhideWhenUsed/>
    <w:qFormat/>
    <w:rsid w:val="00674E6E"/>
    <w:rPr>
      <w:rFonts w:asciiTheme="majorHAnsi" w:eastAsia="黑体" w:hAnsiTheme="majorHAnsi" w:cstheme="majorBidi"/>
      <w:sz w:val="20"/>
      <w:szCs w:val="20"/>
    </w:rPr>
  </w:style>
  <w:style w:type="paragraph" w:styleId="a6">
    <w:name w:val="header"/>
    <w:basedOn w:val="a"/>
    <w:link w:val="a7"/>
    <w:uiPriority w:val="99"/>
    <w:unhideWhenUsed/>
    <w:rsid w:val="00644B21"/>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644B21"/>
    <w:rPr>
      <w:sz w:val="18"/>
      <w:szCs w:val="18"/>
    </w:rPr>
  </w:style>
  <w:style w:type="paragraph" w:styleId="a8">
    <w:name w:val="footer"/>
    <w:basedOn w:val="a"/>
    <w:link w:val="a9"/>
    <w:uiPriority w:val="99"/>
    <w:unhideWhenUsed/>
    <w:rsid w:val="00644B21"/>
    <w:pPr>
      <w:tabs>
        <w:tab w:val="center" w:pos="4153"/>
        <w:tab w:val="right" w:pos="8306"/>
      </w:tabs>
      <w:snapToGrid w:val="0"/>
      <w:jc w:val="left"/>
    </w:pPr>
    <w:rPr>
      <w:sz w:val="18"/>
      <w:szCs w:val="18"/>
    </w:rPr>
  </w:style>
  <w:style w:type="character" w:customStyle="1" w:styleId="a9">
    <w:name w:val="页脚 字符"/>
    <w:basedOn w:val="a0"/>
    <w:link w:val="a8"/>
    <w:uiPriority w:val="99"/>
    <w:rsid w:val="00644B21"/>
    <w:rPr>
      <w:sz w:val="18"/>
      <w:szCs w:val="18"/>
    </w:rPr>
  </w:style>
  <w:style w:type="paragraph" w:styleId="aa">
    <w:name w:val="Date"/>
    <w:basedOn w:val="a"/>
    <w:next w:val="a"/>
    <w:link w:val="ab"/>
    <w:uiPriority w:val="99"/>
    <w:semiHidden/>
    <w:unhideWhenUsed/>
    <w:rsid w:val="00272947"/>
    <w:pPr>
      <w:ind w:leftChars="2500" w:left="100"/>
    </w:pPr>
  </w:style>
  <w:style w:type="character" w:customStyle="1" w:styleId="ab">
    <w:name w:val="日期 字符"/>
    <w:basedOn w:val="a0"/>
    <w:link w:val="aa"/>
    <w:uiPriority w:val="99"/>
    <w:semiHidden/>
    <w:rsid w:val="00272947"/>
  </w:style>
  <w:style w:type="character" w:styleId="ac">
    <w:name w:val="annotation reference"/>
    <w:basedOn w:val="a0"/>
    <w:uiPriority w:val="99"/>
    <w:semiHidden/>
    <w:unhideWhenUsed/>
    <w:rsid w:val="00152254"/>
    <w:rPr>
      <w:sz w:val="21"/>
      <w:szCs w:val="21"/>
    </w:rPr>
  </w:style>
  <w:style w:type="paragraph" w:styleId="ad">
    <w:name w:val="annotation text"/>
    <w:basedOn w:val="a"/>
    <w:link w:val="ae"/>
    <w:uiPriority w:val="99"/>
    <w:semiHidden/>
    <w:unhideWhenUsed/>
    <w:rsid w:val="00152254"/>
    <w:pPr>
      <w:jc w:val="left"/>
    </w:pPr>
  </w:style>
  <w:style w:type="character" w:customStyle="1" w:styleId="ae">
    <w:name w:val="批注文字 字符"/>
    <w:basedOn w:val="a0"/>
    <w:link w:val="ad"/>
    <w:uiPriority w:val="99"/>
    <w:semiHidden/>
    <w:rsid w:val="00152254"/>
  </w:style>
  <w:style w:type="paragraph" w:styleId="af">
    <w:name w:val="annotation subject"/>
    <w:basedOn w:val="ad"/>
    <w:next w:val="ad"/>
    <w:link w:val="af0"/>
    <w:uiPriority w:val="99"/>
    <w:semiHidden/>
    <w:unhideWhenUsed/>
    <w:rsid w:val="00152254"/>
    <w:rPr>
      <w:b/>
      <w:bCs/>
    </w:rPr>
  </w:style>
  <w:style w:type="character" w:customStyle="1" w:styleId="af0">
    <w:name w:val="批注主题 字符"/>
    <w:basedOn w:val="ae"/>
    <w:link w:val="af"/>
    <w:uiPriority w:val="99"/>
    <w:semiHidden/>
    <w:rsid w:val="00152254"/>
    <w:rPr>
      <w:b/>
      <w:bCs/>
    </w:rPr>
  </w:style>
  <w:style w:type="paragraph" w:styleId="af1">
    <w:name w:val="Balloon Text"/>
    <w:basedOn w:val="a"/>
    <w:link w:val="af2"/>
    <w:uiPriority w:val="99"/>
    <w:semiHidden/>
    <w:unhideWhenUsed/>
    <w:rsid w:val="00152254"/>
    <w:rPr>
      <w:sz w:val="18"/>
      <w:szCs w:val="18"/>
    </w:rPr>
  </w:style>
  <w:style w:type="character" w:customStyle="1" w:styleId="af2">
    <w:name w:val="批注框文本 字符"/>
    <w:basedOn w:val="a0"/>
    <w:link w:val="af1"/>
    <w:uiPriority w:val="99"/>
    <w:semiHidden/>
    <w:rsid w:val="00152254"/>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comments" Target="comments.xm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microsoft.com/office/2011/relationships/commentsExtended" Target="commentsExtended.xm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701DD1-AA56-4AD9-BC4E-33BDD52B7D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TotalTime>
  <Pages>24</Pages>
  <Words>3118</Words>
  <Characters>17775</Characters>
  <Application>Microsoft Office Word</Application>
  <DocSecurity>0</DocSecurity>
  <Lines>148</Lines>
  <Paragraphs>41</Paragraphs>
  <ScaleCrop>false</ScaleCrop>
  <Company/>
  <LinksUpToDate>false</LinksUpToDate>
  <CharactersWithSpaces>20852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Rainy Zhang</dc:creator>
  <cp:keywords/>
  <dc:description/>
  <cp:lastModifiedBy>Zhang Xiaoyu</cp:lastModifiedBy>
  <cp:revision>79</cp:revision>
  <dcterms:created xsi:type="dcterms:W3CDTF">2019-01-21T08:43:00Z</dcterms:created>
  <dcterms:modified xsi:type="dcterms:W3CDTF">2019-01-22T03:34:00Z</dcterms:modified>
</cp:coreProperties>
</file>